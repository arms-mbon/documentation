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10A8C3D3" wp14:editId="356D24B5">
            <wp:extent cx="5756910" cy="98040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56910" cy="980405"/>
                    </a:xfrm>
                    <a:prstGeom prst="rect">
                      <a:avLst/>
                    </a:prstGeom>
                    <a:ln/>
                  </pic:spPr>
                </pic:pic>
              </a:graphicData>
            </a:graphic>
          </wp:inline>
        </w:drawing>
      </w:r>
    </w:p>
    <w:p w14:paraId="00000002" w14:textId="77777777" w:rsidR="00131353" w:rsidRDefault="00131353">
      <w:pPr>
        <w:jc w:val="both"/>
        <w:rPr>
          <w:rFonts w:ascii="Times New Roman" w:eastAsia="Times New Roman" w:hAnsi="Times New Roman"/>
        </w:rPr>
      </w:pPr>
    </w:p>
    <w:p w14:paraId="00000003" w14:textId="77777777" w:rsidR="00131353" w:rsidRDefault="00131353">
      <w:pPr>
        <w:jc w:val="both"/>
        <w:rPr>
          <w:rFonts w:ascii="Times New Roman" w:eastAsia="Times New Roman" w:hAnsi="Times New Roman"/>
        </w:rPr>
      </w:pPr>
    </w:p>
    <w:p w14:paraId="00000004" w14:textId="77777777" w:rsidR="00131353" w:rsidRDefault="00131353">
      <w:pPr>
        <w:jc w:val="both"/>
        <w:rPr>
          <w:rFonts w:ascii="Times New Roman" w:eastAsia="Times New Roman" w:hAnsi="Times New Roman"/>
        </w:rPr>
      </w:pPr>
    </w:p>
    <w:p w14:paraId="00000005" w14:textId="77777777" w:rsidR="00131353" w:rsidRDefault="00131353">
      <w:pPr>
        <w:jc w:val="both"/>
        <w:rPr>
          <w:rFonts w:ascii="Times New Roman" w:eastAsia="Times New Roman" w:hAnsi="Times New Roman"/>
        </w:rPr>
      </w:pPr>
    </w:p>
    <w:p w14:paraId="00000006" w14:textId="77777777" w:rsidR="00131353" w:rsidRDefault="00131353">
      <w:pPr>
        <w:jc w:val="both"/>
        <w:rPr>
          <w:rFonts w:ascii="Times New Roman" w:eastAsia="Times New Roman" w:hAnsi="Times New Roman"/>
        </w:rPr>
      </w:pPr>
    </w:p>
    <w:p w14:paraId="00000007" w14:textId="77777777" w:rsidR="00131353" w:rsidRDefault="00131353">
      <w:pPr>
        <w:jc w:val="both"/>
        <w:rPr>
          <w:rFonts w:ascii="Times New Roman" w:eastAsia="Times New Roman" w:hAnsi="Times New Roman"/>
        </w:rPr>
      </w:pPr>
    </w:p>
    <w:p w14:paraId="00000008" w14:textId="77777777" w:rsidR="00131353" w:rsidRDefault="00131353">
      <w:pPr>
        <w:jc w:val="both"/>
        <w:rPr>
          <w:rFonts w:ascii="Times New Roman" w:eastAsia="Times New Roman" w:hAnsi="Times New Roman"/>
          <w:sz w:val="56"/>
          <w:szCs w:val="56"/>
        </w:rPr>
      </w:pPr>
    </w:p>
    <w:p w14:paraId="00000009" w14:textId="77777777" w:rsidR="00131353"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000000A" w14:textId="77777777"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000000B" w14:textId="77777777" w:rsidR="00131353" w:rsidRDefault="00000000">
      <w:pPr>
        <w:jc w:val="center"/>
        <w:rPr>
          <w:rFonts w:ascii="Times New Roman" w:eastAsia="Times New Roman" w:hAnsi="Times New Roman"/>
          <w:sz w:val="28"/>
          <w:szCs w:val="28"/>
        </w:rPr>
      </w:pPr>
      <w:r>
        <w:rPr>
          <w:rFonts w:ascii="Times New Roman" w:eastAsia="Times New Roman" w:hAnsi="Times New Roman"/>
          <w:sz w:val="36"/>
          <w:szCs w:val="36"/>
        </w:rPr>
        <w:t>Marine Biodiversity Observation network for genetic monitoring of hard-bottom communities (ARMS-MBON)</w:t>
      </w:r>
    </w:p>
    <w:p w14:paraId="0000000C" w14:textId="77777777" w:rsidR="00131353" w:rsidRDefault="00131353">
      <w:pPr>
        <w:jc w:val="center"/>
        <w:rPr>
          <w:rFonts w:ascii="Times New Roman" w:eastAsia="Times New Roman" w:hAnsi="Times New Roman"/>
          <w:sz w:val="40"/>
          <w:szCs w:val="40"/>
        </w:rPr>
      </w:pPr>
    </w:p>
    <w:p w14:paraId="0000000D" w14:textId="77777777" w:rsidR="00131353" w:rsidRDefault="00131353">
      <w:pPr>
        <w:jc w:val="center"/>
        <w:rPr>
          <w:rFonts w:ascii="Times New Roman" w:eastAsia="Times New Roman" w:hAnsi="Times New Roman"/>
          <w:sz w:val="40"/>
          <w:szCs w:val="40"/>
        </w:rPr>
      </w:pPr>
    </w:p>
    <w:p w14:paraId="0000000E" w14:textId="77777777" w:rsidR="00131353" w:rsidRDefault="00131353">
      <w:pPr>
        <w:jc w:val="center"/>
        <w:rPr>
          <w:rFonts w:ascii="Times New Roman" w:eastAsia="Times New Roman" w:hAnsi="Times New Roman"/>
          <w:sz w:val="40"/>
          <w:szCs w:val="40"/>
        </w:rPr>
      </w:pPr>
    </w:p>
    <w:p w14:paraId="0000000F"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0000010" w14:textId="4CDA7146" w:rsidR="00131353" w:rsidRDefault="00EE56E8">
      <w:pPr>
        <w:jc w:val="center"/>
        <w:rPr>
          <w:rFonts w:ascii="Times New Roman" w:eastAsia="Times New Roman" w:hAnsi="Times New Roman"/>
        </w:rPr>
      </w:pPr>
      <w:r>
        <w:rPr>
          <w:rFonts w:ascii="Times New Roman" w:eastAsia="Times New Roman" w:hAnsi="Times New Roman"/>
        </w:rPr>
        <w:t>3.</w:t>
      </w:r>
      <w:ins w:id="0" w:author="Katrina Exter" w:date="2023-06-05T08:56:00Z">
        <w:r w:rsidR="00005EE4">
          <w:rPr>
            <w:rFonts w:ascii="Times New Roman" w:eastAsia="Times New Roman" w:hAnsi="Times New Roman"/>
          </w:rPr>
          <w:t>1</w:t>
        </w:r>
      </w:ins>
      <w:del w:id="1" w:author="Katrina Exter" w:date="2023-06-05T08:56:00Z">
        <w:r w:rsidDel="00005EE4">
          <w:rPr>
            <w:rFonts w:ascii="Times New Roman" w:eastAsia="Times New Roman" w:hAnsi="Times New Roman"/>
          </w:rPr>
          <w:delText>0</w:delText>
        </w:r>
      </w:del>
    </w:p>
    <w:p w14:paraId="00000011" w14:textId="77777777" w:rsidR="00131353" w:rsidRDefault="00131353">
      <w:pPr>
        <w:jc w:val="center"/>
        <w:rPr>
          <w:rFonts w:ascii="Times New Roman" w:eastAsia="Times New Roman" w:hAnsi="Times New Roman"/>
          <w:sz w:val="40"/>
          <w:szCs w:val="40"/>
        </w:rPr>
      </w:pPr>
    </w:p>
    <w:p w14:paraId="00000012"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sdt>
        <w:sdtPr>
          <w:tag w:val="goog_rdk_0"/>
          <w:id w:val="-276956845"/>
        </w:sdtPr>
        <w:sdtContent/>
      </w:sdt>
      <w:sdt>
        <w:sdtPr>
          <w:tag w:val="goog_rdk_1"/>
          <w:id w:val="1517893418"/>
        </w:sdtPr>
        <w:sdtContent/>
      </w:sdt>
      <w:sdt>
        <w:sdtPr>
          <w:tag w:val="goog_rdk_2"/>
          <w:id w:val="-1765299310"/>
        </w:sdtPr>
        <w:sdtContent/>
      </w:sdt>
      <w:sdt>
        <w:sdtPr>
          <w:tag w:val="goog_rdk_3"/>
          <w:id w:val="1485504003"/>
        </w:sdtPr>
        <w:sdtContent/>
      </w:sdt>
      <w:sdt>
        <w:sdtPr>
          <w:tag w:val="goog_rdk_4"/>
          <w:id w:val="581184635"/>
        </w:sdtPr>
        <w:sdtContent/>
      </w:sdt>
      <w:sdt>
        <w:sdtPr>
          <w:tag w:val="goog_rdk_5"/>
          <w:id w:val="-956099494"/>
        </w:sdtPr>
        <w:sdtContent/>
      </w:sdt>
    </w:p>
    <w:p w14:paraId="00000013" w14:textId="073E1B52" w:rsidR="00131353" w:rsidRDefault="00EE56E8">
      <w:pPr>
        <w:jc w:val="center"/>
        <w:rPr>
          <w:rFonts w:ascii="Times New Roman" w:eastAsia="Times New Roman" w:hAnsi="Times New Roman"/>
        </w:rPr>
      </w:pPr>
      <w:r>
        <w:rPr>
          <w:rFonts w:ascii="Times New Roman" w:eastAsia="Times New Roman" w:hAnsi="Times New Roman"/>
        </w:rPr>
        <w:t>202</w:t>
      </w:r>
      <w:ins w:id="2" w:author="Katrina Exter" w:date="2023-06-05T08:56:00Z">
        <w:r w:rsidR="00005EE4">
          <w:rPr>
            <w:rFonts w:ascii="Times New Roman" w:eastAsia="Times New Roman" w:hAnsi="Times New Roman"/>
          </w:rPr>
          <w:t>3</w:t>
        </w:r>
      </w:ins>
      <w:del w:id="3" w:author="Katrina Exter" w:date="2023-06-05T08:56:00Z">
        <w:r w:rsidDel="00005EE4">
          <w:rPr>
            <w:rFonts w:ascii="Times New Roman" w:eastAsia="Times New Roman" w:hAnsi="Times New Roman"/>
          </w:rPr>
          <w:delText>2</w:delText>
        </w:r>
      </w:del>
      <w:r>
        <w:rPr>
          <w:rFonts w:ascii="Times New Roman" w:eastAsia="Times New Roman" w:hAnsi="Times New Roman"/>
        </w:rPr>
        <w:t>-0</w:t>
      </w:r>
      <w:ins w:id="4" w:author="Katrina Exter" w:date="2023-06-05T08:56:00Z">
        <w:r w:rsidR="00005EE4">
          <w:rPr>
            <w:rFonts w:ascii="Times New Roman" w:eastAsia="Times New Roman" w:hAnsi="Times New Roman"/>
          </w:rPr>
          <w:t>6</w:t>
        </w:r>
      </w:ins>
      <w:del w:id="5" w:author="Katrina Exter" w:date="2023-06-05T08:56:00Z">
        <w:r w:rsidDel="00005EE4">
          <w:rPr>
            <w:rFonts w:ascii="Times New Roman" w:eastAsia="Times New Roman" w:hAnsi="Times New Roman"/>
          </w:rPr>
          <w:delText>8</w:delText>
        </w:r>
      </w:del>
      <w:r>
        <w:rPr>
          <w:rFonts w:ascii="Times New Roman" w:eastAsia="Times New Roman" w:hAnsi="Times New Roman"/>
        </w:rPr>
        <w:t>-</w:t>
      </w:r>
      <w:ins w:id="6" w:author="Katrina Exter" w:date="2023-06-05T08:56:00Z">
        <w:r w:rsidR="00005EE4">
          <w:rPr>
            <w:rFonts w:ascii="Times New Roman" w:eastAsia="Times New Roman" w:hAnsi="Times New Roman"/>
          </w:rPr>
          <w:t>10</w:t>
        </w:r>
      </w:ins>
      <w:del w:id="7" w:author="Katrina Exter" w:date="2023-06-05T08:56:00Z">
        <w:r w:rsidDel="00005EE4">
          <w:rPr>
            <w:rFonts w:ascii="Times New Roman" w:eastAsia="Times New Roman" w:hAnsi="Times New Roman"/>
          </w:rPr>
          <w:delText>01</w:delText>
        </w:r>
      </w:del>
    </w:p>
    <w:p w14:paraId="00000014" w14:textId="77777777" w:rsidR="00131353" w:rsidRDefault="00131353">
      <w:pPr>
        <w:jc w:val="both"/>
        <w:rPr>
          <w:rFonts w:ascii="Times New Roman" w:eastAsia="Times New Roman" w:hAnsi="Times New Roman"/>
        </w:rPr>
      </w:pPr>
    </w:p>
    <w:p w14:paraId="00000015" w14:textId="77777777" w:rsidR="00131353" w:rsidRDefault="00131353">
      <w:pPr>
        <w:jc w:val="both"/>
        <w:rPr>
          <w:rFonts w:ascii="Times New Roman" w:eastAsia="Times New Roman" w:hAnsi="Times New Roman"/>
          <w:sz w:val="40"/>
          <w:szCs w:val="40"/>
        </w:rPr>
      </w:pPr>
    </w:p>
    <w:p w14:paraId="00000016" w14:textId="77777777" w:rsidR="00131353" w:rsidRDefault="00131353">
      <w:pPr>
        <w:jc w:val="both"/>
        <w:rPr>
          <w:rFonts w:ascii="Times New Roman" w:eastAsia="Times New Roman" w:hAnsi="Times New Roman"/>
        </w:rPr>
      </w:pPr>
    </w:p>
    <w:p w14:paraId="00000017" w14:textId="77777777" w:rsidR="00131353" w:rsidRDefault="00131353">
      <w:pPr>
        <w:jc w:val="both"/>
        <w:rPr>
          <w:rFonts w:ascii="Times New Roman" w:eastAsia="Times New Roman" w:hAnsi="Times New Roman"/>
        </w:rPr>
      </w:pPr>
    </w:p>
    <w:p w14:paraId="00000018" w14:textId="77777777" w:rsidR="00131353" w:rsidRDefault="00000000">
      <w:pPr>
        <w:jc w:val="both"/>
        <w:rPr>
          <w:rFonts w:ascii="Times New Roman" w:eastAsia="Times New Roman" w:hAnsi="Times New Roman"/>
        </w:rPr>
      </w:pPr>
      <w:r>
        <w:rPr>
          <w:rFonts w:ascii="Times New Roman" w:eastAsia="Times New Roman" w:hAnsi="Times New Roman"/>
        </w:rPr>
        <w:t xml:space="preserve"> </w:t>
      </w:r>
    </w:p>
    <w:p w14:paraId="00000019" w14:textId="77777777" w:rsidR="00131353" w:rsidRDefault="00000000">
      <w:pPr>
        <w:jc w:val="both"/>
        <w:rPr>
          <w:rFonts w:ascii="Times New Roman" w:eastAsia="Times New Roman" w:hAnsi="Times New Roman"/>
        </w:rPr>
      </w:pPr>
      <w:r>
        <w:br w:type="page"/>
      </w:r>
    </w:p>
    <w:p w14:paraId="0000001A" w14:textId="77777777" w:rsidR="00131353" w:rsidRDefault="00131353">
      <w:pPr>
        <w:jc w:val="both"/>
        <w:rPr>
          <w:rFonts w:ascii="Times New Roman" w:eastAsia="Times New Roman" w:hAnsi="Times New Roman"/>
        </w:rPr>
      </w:pPr>
    </w:p>
    <w:p w14:paraId="0000001B" w14:textId="77777777" w:rsidR="00131353" w:rsidRDefault="00131353">
      <w:pPr>
        <w:jc w:val="both"/>
        <w:rPr>
          <w:rFonts w:ascii="Times New Roman" w:eastAsia="Times New Roman" w:hAnsi="Times New Roman"/>
        </w:rPr>
      </w:pPr>
    </w:p>
    <w:p w14:paraId="0000001C" w14:textId="77777777" w:rsidR="00131353" w:rsidRDefault="00131353">
      <w:pPr>
        <w:jc w:val="both"/>
        <w:rPr>
          <w:rFonts w:ascii="Times New Roman" w:eastAsia="Times New Roman" w:hAnsi="Times New Roman"/>
        </w:rPr>
      </w:pPr>
    </w:p>
    <w:p w14:paraId="0000001D" w14:textId="77777777" w:rsidR="00131353" w:rsidRDefault="00131353">
      <w:pPr>
        <w:jc w:val="both"/>
        <w:rPr>
          <w:rFonts w:ascii="Times New Roman" w:eastAsia="Times New Roman" w:hAnsi="Times New Roman"/>
        </w:rPr>
      </w:pPr>
    </w:p>
    <w:p w14:paraId="0000001E" w14:textId="77777777" w:rsidR="00131353"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rPr>
          <w:rFonts w:ascii="Times New Roman" w:eastAsia="Times New Roman" w:hAnsi="Times New Roman"/>
          <w:b/>
          <w:color w:val="366091"/>
          <w:sz w:val="28"/>
          <w:szCs w:val="28"/>
        </w:rPr>
        <w:t>Table of Contents</w:t>
      </w:r>
    </w:p>
    <w:sdt>
      <w:sdtPr>
        <w:rPr>
          <w:rFonts w:ascii="Calibri" w:hAnsi="Calibri" w:cs="Times New Roman"/>
          <w:b w:val="0"/>
          <w:sz w:val="22"/>
          <w:szCs w:val="22"/>
          <w:lang w:eastAsia="en-GB"/>
        </w:rPr>
        <w:id w:val="484821892"/>
        <w:docPartObj>
          <w:docPartGallery w:val="Table of Contents"/>
          <w:docPartUnique/>
        </w:docPartObj>
      </w:sdtPr>
      <w:sdtContent>
        <w:p w14:paraId="1B3B3839" w14:textId="4AB3A246" w:rsidR="00C46879" w:rsidRDefault="00000000">
          <w:pPr>
            <w:pStyle w:val="TOC1"/>
            <w:tabs>
              <w:tab w:val="right" w:pos="9054"/>
            </w:tabs>
            <w:rPr>
              <w:rFonts w:eastAsiaTheme="minorEastAsia"/>
              <w:b w:val="0"/>
              <w:noProof/>
              <w:sz w:val="22"/>
              <w:szCs w:val="22"/>
              <w:lang w:eastAsia="en-GB"/>
            </w:rPr>
          </w:pPr>
          <w:r>
            <w:fldChar w:fldCharType="begin"/>
          </w:r>
          <w:r>
            <w:instrText xml:space="preserve"> TOC \h \u \z </w:instrText>
          </w:r>
          <w:r>
            <w:fldChar w:fldCharType="separate"/>
          </w:r>
          <w:hyperlink w:anchor="_Toc111187470" w:history="1">
            <w:r w:rsidR="00C46879" w:rsidRPr="005E7C0A">
              <w:rPr>
                <w:rStyle w:val="Hyperlink"/>
                <w:rFonts w:ascii="Times New Roman" w:eastAsia="Times New Roman" w:hAnsi="Times New Roman" w:cs="Times New Roman"/>
                <w:noProof/>
              </w:rPr>
              <w:t>1. Summary</w:t>
            </w:r>
            <w:r w:rsidR="00C46879">
              <w:rPr>
                <w:noProof/>
                <w:webHidden/>
              </w:rPr>
              <w:tab/>
            </w:r>
            <w:r w:rsidR="00C46879">
              <w:rPr>
                <w:noProof/>
                <w:webHidden/>
              </w:rPr>
              <w:fldChar w:fldCharType="begin"/>
            </w:r>
            <w:r w:rsidR="00C46879">
              <w:rPr>
                <w:noProof/>
                <w:webHidden/>
              </w:rPr>
              <w:instrText xml:space="preserve"> PAGEREF _Toc111187470 \h </w:instrText>
            </w:r>
            <w:r w:rsidR="00C46879">
              <w:rPr>
                <w:noProof/>
                <w:webHidden/>
              </w:rPr>
            </w:r>
            <w:r w:rsidR="00C46879">
              <w:rPr>
                <w:noProof/>
                <w:webHidden/>
              </w:rPr>
              <w:fldChar w:fldCharType="separate"/>
            </w:r>
            <w:r w:rsidR="00C46879">
              <w:rPr>
                <w:noProof/>
                <w:webHidden/>
              </w:rPr>
              <w:t>3</w:t>
            </w:r>
            <w:r w:rsidR="00C46879">
              <w:rPr>
                <w:noProof/>
                <w:webHidden/>
              </w:rPr>
              <w:fldChar w:fldCharType="end"/>
            </w:r>
          </w:hyperlink>
        </w:p>
        <w:p w14:paraId="49E8ADC9" w14:textId="56A778A3" w:rsidR="00C46879" w:rsidRDefault="00000000">
          <w:pPr>
            <w:pStyle w:val="TOC1"/>
            <w:tabs>
              <w:tab w:val="right" w:pos="9054"/>
            </w:tabs>
            <w:rPr>
              <w:rFonts w:eastAsiaTheme="minorEastAsia"/>
              <w:b w:val="0"/>
              <w:noProof/>
              <w:sz w:val="22"/>
              <w:szCs w:val="22"/>
              <w:lang w:eastAsia="en-GB"/>
            </w:rPr>
          </w:pPr>
          <w:hyperlink w:anchor="_Toc111187471" w:history="1">
            <w:r w:rsidR="00C46879" w:rsidRPr="005E7C0A">
              <w:rPr>
                <w:rStyle w:val="Hyperlink"/>
                <w:rFonts w:ascii="Times New Roman" w:eastAsia="Times New Roman" w:hAnsi="Times New Roman" w:cs="Times New Roman"/>
                <w:noProof/>
              </w:rPr>
              <w:t>2. Design your observatory</w:t>
            </w:r>
            <w:r w:rsidR="00C46879">
              <w:rPr>
                <w:noProof/>
                <w:webHidden/>
              </w:rPr>
              <w:tab/>
            </w:r>
            <w:r w:rsidR="00C46879">
              <w:rPr>
                <w:noProof/>
                <w:webHidden/>
              </w:rPr>
              <w:fldChar w:fldCharType="begin"/>
            </w:r>
            <w:r w:rsidR="00C46879">
              <w:rPr>
                <w:noProof/>
                <w:webHidden/>
              </w:rPr>
              <w:instrText xml:space="preserve"> PAGEREF _Toc111187471 \h </w:instrText>
            </w:r>
            <w:r w:rsidR="00C46879">
              <w:rPr>
                <w:noProof/>
                <w:webHidden/>
              </w:rPr>
            </w:r>
            <w:r w:rsidR="00C46879">
              <w:rPr>
                <w:noProof/>
                <w:webHidden/>
              </w:rPr>
              <w:fldChar w:fldCharType="separate"/>
            </w:r>
            <w:r w:rsidR="00C46879">
              <w:rPr>
                <w:noProof/>
                <w:webHidden/>
              </w:rPr>
              <w:t>3</w:t>
            </w:r>
            <w:r w:rsidR="00C46879">
              <w:rPr>
                <w:noProof/>
                <w:webHidden/>
              </w:rPr>
              <w:fldChar w:fldCharType="end"/>
            </w:r>
          </w:hyperlink>
        </w:p>
        <w:p w14:paraId="7E5FD201" w14:textId="18F7138E" w:rsidR="00C46879" w:rsidRDefault="00000000">
          <w:pPr>
            <w:pStyle w:val="TOC2"/>
            <w:tabs>
              <w:tab w:val="right" w:pos="9054"/>
            </w:tabs>
            <w:rPr>
              <w:rFonts w:asciiTheme="minorHAnsi" w:eastAsiaTheme="minorEastAsia" w:hAnsiTheme="minorHAnsi" w:cstheme="minorBidi"/>
              <w:b w:val="0"/>
              <w:noProof/>
            </w:rPr>
          </w:pPr>
          <w:hyperlink w:anchor="_Toc111187472" w:history="1">
            <w:r w:rsidR="00C46879" w:rsidRPr="005E7C0A">
              <w:rPr>
                <w:rStyle w:val="Hyperlink"/>
                <w:rFonts w:ascii="Times New Roman" w:eastAsia="Times New Roman" w:hAnsi="Times New Roman"/>
                <w:noProof/>
              </w:rPr>
              <w:t>2.1. Choosing observatory sites and deployment periods</w:t>
            </w:r>
            <w:r w:rsidR="00C46879">
              <w:rPr>
                <w:noProof/>
                <w:webHidden/>
              </w:rPr>
              <w:tab/>
            </w:r>
            <w:r w:rsidR="00C46879">
              <w:rPr>
                <w:noProof/>
                <w:webHidden/>
              </w:rPr>
              <w:fldChar w:fldCharType="begin"/>
            </w:r>
            <w:r w:rsidR="00C46879">
              <w:rPr>
                <w:noProof/>
                <w:webHidden/>
              </w:rPr>
              <w:instrText xml:space="preserve"> PAGEREF _Toc111187472 \h </w:instrText>
            </w:r>
            <w:r w:rsidR="00C46879">
              <w:rPr>
                <w:noProof/>
                <w:webHidden/>
              </w:rPr>
            </w:r>
            <w:r w:rsidR="00C46879">
              <w:rPr>
                <w:noProof/>
                <w:webHidden/>
              </w:rPr>
              <w:fldChar w:fldCharType="separate"/>
            </w:r>
            <w:r w:rsidR="00C46879">
              <w:rPr>
                <w:noProof/>
                <w:webHidden/>
              </w:rPr>
              <w:t>3</w:t>
            </w:r>
            <w:r w:rsidR="00C46879">
              <w:rPr>
                <w:noProof/>
                <w:webHidden/>
              </w:rPr>
              <w:fldChar w:fldCharType="end"/>
            </w:r>
          </w:hyperlink>
        </w:p>
        <w:p w14:paraId="3D087656" w14:textId="2E253691" w:rsidR="00C46879" w:rsidRDefault="00000000">
          <w:pPr>
            <w:pStyle w:val="TOC2"/>
            <w:tabs>
              <w:tab w:val="right" w:pos="9054"/>
            </w:tabs>
            <w:rPr>
              <w:rFonts w:asciiTheme="minorHAnsi" w:eastAsiaTheme="minorEastAsia" w:hAnsiTheme="minorHAnsi" w:cstheme="minorBidi"/>
              <w:b w:val="0"/>
              <w:noProof/>
            </w:rPr>
          </w:pPr>
          <w:hyperlink w:anchor="_Toc111187473" w:history="1">
            <w:r w:rsidR="00C46879" w:rsidRPr="005E7C0A">
              <w:rPr>
                <w:rStyle w:val="Hyperlink"/>
                <w:rFonts w:ascii="Times New Roman" w:eastAsia="Times New Roman" w:hAnsi="Times New Roman"/>
                <w:noProof/>
              </w:rPr>
              <w:t>2.2. Registration</w:t>
            </w:r>
            <w:r w:rsidR="00C46879">
              <w:rPr>
                <w:noProof/>
                <w:webHidden/>
              </w:rPr>
              <w:tab/>
            </w:r>
            <w:r w:rsidR="00C46879">
              <w:rPr>
                <w:noProof/>
                <w:webHidden/>
              </w:rPr>
              <w:fldChar w:fldCharType="begin"/>
            </w:r>
            <w:r w:rsidR="00C46879">
              <w:rPr>
                <w:noProof/>
                <w:webHidden/>
              </w:rPr>
              <w:instrText xml:space="preserve"> PAGEREF _Toc111187473 \h </w:instrText>
            </w:r>
            <w:r w:rsidR="00C46879">
              <w:rPr>
                <w:noProof/>
                <w:webHidden/>
              </w:rPr>
            </w:r>
            <w:r w:rsidR="00C46879">
              <w:rPr>
                <w:noProof/>
                <w:webHidden/>
              </w:rPr>
              <w:fldChar w:fldCharType="separate"/>
            </w:r>
            <w:r w:rsidR="00C46879">
              <w:rPr>
                <w:noProof/>
                <w:webHidden/>
              </w:rPr>
              <w:t>5</w:t>
            </w:r>
            <w:r w:rsidR="00C46879">
              <w:rPr>
                <w:noProof/>
                <w:webHidden/>
              </w:rPr>
              <w:fldChar w:fldCharType="end"/>
            </w:r>
          </w:hyperlink>
        </w:p>
        <w:p w14:paraId="08B09265" w14:textId="3DFE3A8A" w:rsidR="00C46879" w:rsidRDefault="00000000">
          <w:pPr>
            <w:pStyle w:val="TOC2"/>
            <w:tabs>
              <w:tab w:val="right" w:pos="9054"/>
            </w:tabs>
            <w:rPr>
              <w:rFonts w:asciiTheme="minorHAnsi" w:eastAsiaTheme="minorEastAsia" w:hAnsiTheme="minorHAnsi" w:cstheme="minorBidi"/>
              <w:b w:val="0"/>
              <w:noProof/>
            </w:rPr>
          </w:pPr>
          <w:hyperlink w:anchor="_Toc111187474" w:history="1">
            <w:r w:rsidR="00C46879" w:rsidRPr="005E7C0A">
              <w:rPr>
                <w:rStyle w:val="Hyperlink"/>
                <w:rFonts w:ascii="Times New Roman" w:eastAsia="Times New Roman" w:hAnsi="Times New Roman"/>
                <w:noProof/>
              </w:rPr>
              <w:t>2.3. Purchasing ARMS</w:t>
            </w:r>
            <w:r w:rsidR="00C46879">
              <w:rPr>
                <w:noProof/>
                <w:webHidden/>
              </w:rPr>
              <w:tab/>
            </w:r>
            <w:r w:rsidR="00C46879">
              <w:rPr>
                <w:noProof/>
                <w:webHidden/>
              </w:rPr>
              <w:fldChar w:fldCharType="begin"/>
            </w:r>
            <w:r w:rsidR="00C46879">
              <w:rPr>
                <w:noProof/>
                <w:webHidden/>
              </w:rPr>
              <w:instrText xml:space="preserve"> PAGEREF _Toc111187474 \h </w:instrText>
            </w:r>
            <w:r w:rsidR="00C46879">
              <w:rPr>
                <w:noProof/>
                <w:webHidden/>
              </w:rPr>
            </w:r>
            <w:r w:rsidR="00C46879">
              <w:rPr>
                <w:noProof/>
                <w:webHidden/>
              </w:rPr>
              <w:fldChar w:fldCharType="separate"/>
            </w:r>
            <w:r w:rsidR="00C46879">
              <w:rPr>
                <w:noProof/>
                <w:webHidden/>
              </w:rPr>
              <w:t>5</w:t>
            </w:r>
            <w:r w:rsidR="00C46879">
              <w:rPr>
                <w:noProof/>
                <w:webHidden/>
              </w:rPr>
              <w:fldChar w:fldCharType="end"/>
            </w:r>
          </w:hyperlink>
        </w:p>
        <w:p w14:paraId="78ECD54D" w14:textId="5E033D75" w:rsidR="00C46879" w:rsidRDefault="00000000">
          <w:pPr>
            <w:pStyle w:val="TOC2"/>
            <w:tabs>
              <w:tab w:val="right" w:pos="9054"/>
            </w:tabs>
            <w:rPr>
              <w:rFonts w:asciiTheme="minorHAnsi" w:eastAsiaTheme="minorEastAsia" w:hAnsiTheme="minorHAnsi" w:cstheme="minorBidi"/>
              <w:b w:val="0"/>
              <w:noProof/>
            </w:rPr>
          </w:pPr>
          <w:hyperlink w:anchor="_Toc111187475" w:history="1">
            <w:r w:rsidR="00C46879" w:rsidRPr="005E7C0A">
              <w:rPr>
                <w:rStyle w:val="Hyperlink"/>
                <w:rFonts w:ascii="Times New Roman" w:eastAsia="Times New Roman" w:hAnsi="Times New Roman"/>
                <w:noProof/>
              </w:rPr>
              <w:t>2.4. Sample terminology</w:t>
            </w:r>
            <w:r w:rsidR="00C46879">
              <w:rPr>
                <w:noProof/>
                <w:webHidden/>
              </w:rPr>
              <w:tab/>
            </w:r>
            <w:r w:rsidR="00C46879">
              <w:rPr>
                <w:noProof/>
                <w:webHidden/>
              </w:rPr>
              <w:fldChar w:fldCharType="begin"/>
            </w:r>
            <w:r w:rsidR="00C46879">
              <w:rPr>
                <w:noProof/>
                <w:webHidden/>
              </w:rPr>
              <w:instrText xml:space="preserve"> PAGEREF _Toc111187475 \h </w:instrText>
            </w:r>
            <w:r w:rsidR="00C46879">
              <w:rPr>
                <w:noProof/>
                <w:webHidden/>
              </w:rPr>
            </w:r>
            <w:r w:rsidR="00C46879">
              <w:rPr>
                <w:noProof/>
                <w:webHidden/>
              </w:rPr>
              <w:fldChar w:fldCharType="separate"/>
            </w:r>
            <w:r w:rsidR="00C46879">
              <w:rPr>
                <w:noProof/>
                <w:webHidden/>
              </w:rPr>
              <w:t>5</w:t>
            </w:r>
            <w:r w:rsidR="00C46879">
              <w:rPr>
                <w:noProof/>
                <w:webHidden/>
              </w:rPr>
              <w:fldChar w:fldCharType="end"/>
            </w:r>
          </w:hyperlink>
        </w:p>
        <w:p w14:paraId="30BFD60C" w14:textId="60F87B80" w:rsidR="00C46879" w:rsidRDefault="00000000">
          <w:pPr>
            <w:pStyle w:val="TOC1"/>
            <w:tabs>
              <w:tab w:val="right" w:pos="9054"/>
            </w:tabs>
            <w:rPr>
              <w:rFonts w:eastAsiaTheme="minorEastAsia"/>
              <w:b w:val="0"/>
              <w:noProof/>
              <w:sz w:val="22"/>
              <w:szCs w:val="22"/>
              <w:lang w:eastAsia="en-GB"/>
            </w:rPr>
          </w:pPr>
          <w:hyperlink w:anchor="_Toc111187476" w:history="1">
            <w:r w:rsidR="00C46879" w:rsidRPr="005E7C0A">
              <w:rPr>
                <w:rStyle w:val="Hyperlink"/>
                <w:rFonts w:ascii="Times New Roman" w:eastAsia="Times New Roman" w:hAnsi="Times New Roman" w:cs="Times New Roman"/>
                <w:noProof/>
              </w:rPr>
              <w:t>3. Deployment and retrieval</w:t>
            </w:r>
            <w:r w:rsidR="00C46879">
              <w:rPr>
                <w:noProof/>
                <w:webHidden/>
              </w:rPr>
              <w:tab/>
            </w:r>
            <w:r w:rsidR="00C46879">
              <w:rPr>
                <w:noProof/>
                <w:webHidden/>
              </w:rPr>
              <w:fldChar w:fldCharType="begin"/>
            </w:r>
            <w:r w:rsidR="00C46879">
              <w:rPr>
                <w:noProof/>
                <w:webHidden/>
              </w:rPr>
              <w:instrText xml:space="preserve"> PAGEREF _Toc111187476 \h </w:instrText>
            </w:r>
            <w:r w:rsidR="00C46879">
              <w:rPr>
                <w:noProof/>
                <w:webHidden/>
              </w:rPr>
            </w:r>
            <w:r w:rsidR="00C46879">
              <w:rPr>
                <w:noProof/>
                <w:webHidden/>
              </w:rPr>
              <w:fldChar w:fldCharType="separate"/>
            </w:r>
            <w:r w:rsidR="00C46879">
              <w:rPr>
                <w:noProof/>
                <w:webHidden/>
              </w:rPr>
              <w:t>6</w:t>
            </w:r>
            <w:r w:rsidR="00C46879">
              <w:rPr>
                <w:noProof/>
                <w:webHidden/>
              </w:rPr>
              <w:fldChar w:fldCharType="end"/>
            </w:r>
          </w:hyperlink>
        </w:p>
        <w:p w14:paraId="4A835390" w14:textId="2C8D42C6" w:rsidR="00C46879" w:rsidRDefault="00000000">
          <w:pPr>
            <w:pStyle w:val="TOC2"/>
            <w:tabs>
              <w:tab w:val="right" w:pos="9054"/>
            </w:tabs>
            <w:rPr>
              <w:rFonts w:asciiTheme="minorHAnsi" w:eastAsiaTheme="minorEastAsia" w:hAnsiTheme="minorHAnsi" w:cstheme="minorBidi"/>
              <w:b w:val="0"/>
              <w:noProof/>
            </w:rPr>
          </w:pPr>
          <w:hyperlink w:anchor="_Toc111187477" w:history="1">
            <w:r w:rsidR="00C46879" w:rsidRPr="005E7C0A">
              <w:rPr>
                <w:rStyle w:val="Hyperlink"/>
                <w:rFonts w:ascii="Times New Roman" w:eastAsia="Times New Roman" w:hAnsi="Times New Roman"/>
                <w:noProof/>
              </w:rPr>
              <w:t>3.1. General guidelines</w:t>
            </w:r>
            <w:r w:rsidR="00C46879">
              <w:rPr>
                <w:noProof/>
                <w:webHidden/>
              </w:rPr>
              <w:tab/>
            </w:r>
            <w:r w:rsidR="00C46879">
              <w:rPr>
                <w:noProof/>
                <w:webHidden/>
              </w:rPr>
              <w:fldChar w:fldCharType="begin"/>
            </w:r>
            <w:r w:rsidR="00C46879">
              <w:rPr>
                <w:noProof/>
                <w:webHidden/>
              </w:rPr>
              <w:instrText xml:space="preserve"> PAGEREF _Toc111187477 \h </w:instrText>
            </w:r>
            <w:r w:rsidR="00C46879">
              <w:rPr>
                <w:noProof/>
                <w:webHidden/>
              </w:rPr>
            </w:r>
            <w:r w:rsidR="00C46879">
              <w:rPr>
                <w:noProof/>
                <w:webHidden/>
              </w:rPr>
              <w:fldChar w:fldCharType="separate"/>
            </w:r>
            <w:r w:rsidR="00C46879">
              <w:rPr>
                <w:noProof/>
                <w:webHidden/>
              </w:rPr>
              <w:t>6</w:t>
            </w:r>
            <w:r w:rsidR="00C46879">
              <w:rPr>
                <w:noProof/>
                <w:webHidden/>
              </w:rPr>
              <w:fldChar w:fldCharType="end"/>
            </w:r>
          </w:hyperlink>
        </w:p>
        <w:p w14:paraId="2B29A6E9" w14:textId="79801E5A" w:rsidR="00C46879" w:rsidRDefault="00000000">
          <w:pPr>
            <w:pStyle w:val="TOC2"/>
            <w:tabs>
              <w:tab w:val="right" w:pos="9054"/>
            </w:tabs>
            <w:rPr>
              <w:rFonts w:asciiTheme="minorHAnsi" w:eastAsiaTheme="minorEastAsia" w:hAnsiTheme="minorHAnsi" w:cstheme="minorBidi"/>
              <w:b w:val="0"/>
              <w:noProof/>
            </w:rPr>
          </w:pPr>
          <w:hyperlink w:anchor="_Toc111187478" w:history="1">
            <w:r w:rsidR="00C46879" w:rsidRPr="005E7C0A">
              <w:rPr>
                <w:rStyle w:val="Hyperlink"/>
                <w:rFonts w:ascii="Times New Roman" w:eastAsia="Times New Roman" w:hAnsi="Times New Roman"/>
                <w:noProof/>
              </w:rPr>
              <w:t>3.2. Additional guidelines</w:t>
            </w:r>
            <w:r w:rsidR="00C46879">
              <w:rPr>
                <w:noProof/>
                <w:webHidden/>
              </w:rPr>
              <w:tab/>
            </w:r>
            <w:r w:rsidR="00C46879">
              <w:rPr>
                <w:noProof/>
                <w:webHidden/>
              </w:rPr>
              <w:fldChar w:fldCharType="begin"/>
            </w:r>
            <w:r w:rsidR="00C46879">
              <w:rPr>
                <w:noProof/>
                <w:webHidden/>
              </w:rPr>
              <w:instrText xml:space="preserve"> PAGEREF _Toc111187478 \h </w:instrText>
            </w:r>
            <w:r w:rsidR="00C46879">
              <w:rPr>
                <w:noProof/>
                <w:webHidden/>
              </w:rPr>
            </w:r>
            <w:r w:rsidR="00C46879">
              <w:rPr>
                <w:noProof/>
                <w:webHidden/>
              </w:rPr>
              <w:fldChar w:fldCharType="separate"/>
            </w:r>
            <w:r w:rsidR="00C46879">
              <w:rPr>
                <w:noProof/>
                <w:webHidden/>
              </w:rPr>
              <w:t>7</w:t>
            </w:r>
            <w:r w:rsidR="00C46879">
              <w:rPr>
                <w:noProof/>
                <w:webHidden/>
              </w:rPr>
              <w:fldChar w:fldCharType="end"/>
            </w:r>
          </w:hyperlink>
        </w:p>
        <w:p w14:paraId="77F50C30" w14:textId="1112A462" w:rsidR="00C46879" w:rsidRDefault="00000000">
          <w:pPr>
            <w:pStyle w:val="TOC1"/>
            <w:tabs>
              <w:tab w:val="right" w:pos="9054"/>
            </w:tabs>
            <w:rPr>
              <w:rFonts w:eastAsiaTheme="minorEastAsia"/>
              <w:b w:val="0"/>
              <w:noProof/>
              <w:sz w:val="22"/>
              <w:szCs w:val="22"/>
              <w:lang w:eastAsia="en-GB"/>
            </w:rPr>
          </w:pPr>
          <w:hyperlink w:anchor="_Toc111187479" w:history="1">
            <w:r w:rsidR="00C46879" w:rsidRPr="005E7C0A">
              <w:rPr>
                <w:rStyle w:val="Hyperlink"/>
                <w:rFonts w:ascii="Times New Roman" w:eastAsia="Times New Roman" w:hAnsi="Times New Roman" w:cs="Times New Roman"/>
                <w:noProof/>
              </w:rPr>
              <w:t>4. Sample processing (physical and digital)</w:t>
            </w:r>
            <w:r w:rsidR="00C46879">
              <w:rPr>
                <w:noProof/>
                <w:webHidden/>
              </w:rPr>
              <w:tab/>
            </w:r>
            <w:r w:rsidR="00C46879">
              <w:rPr>
                <w:noProof/>
                <w:webHidden/>
              </w:rPr>
              <w:fldChar w:fldCharType="begin"/>
            </w:r>
            <w:r w:rsidR="00C46879">
              <w:rPr>
                <w:noProof/>
                <w:webHidden/>
              </w:rPr>
              <w:instrText xml:space="preserve"> PAGEREF _Toc111187479 \h </w:instrText>
            </w:r>
            <w:r w:rsidR="00C46879">
              <w:rPr>
                <w:noProof/>
                <w:webHidden/>
              </w:rPr>
            </w:r>
            <w:r w:rsidR="00C46879">
              <w:rPr>
                <w:noProof/>
                <w:webHidden/>
              </w:rPr>
              <w:fldChar w:fldCharType="separate"/>
            </w:r>
            <w:r w:rsidR="00C46879">
              <w:rPr>
                <w:noProof/>
                <w:webHidden/>
              </w:rPr>
              <w:t>7</w:t>
            </w:r>
            <w:r w:rsidR="00C46879">
              <w:rPr>
                <w:noProof/>
                <w:webHidden/>
              </w:rPr>
              <w:fldChar w:fldCharType="end"/>
            </w:r>
          </w:hyperlink>
        </w:p>
        <w:p w14:paraId="0EE17B96" w14:textId="4F56C8E2" w:rsidR="00C46879" w:rsidRDefault="00000000">
          <w:pPr>
            <w:pStyle w:val="TOC2"/>
            <w:tabs>
              <w:tab w:val="right" w:pos="9054"/>
            </w:tabs>
            <w:rPr>
              <w:rFonts w:asciiTheme="minorHAnsi" w:eastAsiaTheme="minorEastAsia" w:hAnsiTheme="minorHAnsi" w:cstheme="minorBidi"/>
              <w:b w:val="0"/>
              <w:noProof/>
            </w:rPr>
          </w:pPr>
          <w:hyperlink w:anchor="_Toc111187480" w:history="1">
            <w:r w:rsidR="00C46879" w:rsidRPr="005E7C0A">
              <w:rPr>
                <w:rStyle w:val="Hyperlink"/>
                <w:rFonts w:ascii="Times New Roman" w:eastAsia="Times New Roman" w:hAnsi="Times New Roman"/>
                <w:noProof/>
              </w:rPr>
              <w:t>4.1. Preservation</w:t>
            </w:r>
            <w:r w:rsidR="00C46879">
              <w:rPr>
                <w:noProof/>
                <w:webHidden/>
              </w:rPr>
              <w:tab/>
            </w:r>
            <w:r w:rsidR="00C46879">
              <w:rPr>
                <w:noProof/>
                <w:webHidden/>
              </w:rPr>
              <w:fldChar w:fldCharType="begin"/>
            </w:r>
            <w:r w:rsidR="00C46879">
              <w:rPr>
                <w:noProof/>
                <w:webHidden/>
              </w:rPr>
              <w:instrText xml:space="preserve"> PAGEREF _Toc111187480 \h </w:instrText>
            </w:r>
            <w:r w:rsidR="00C46879">
              <w:rPr>
                <w:noProof/>
                <w:webHidden/>
              </w:rPr>
            </w:r>
            <w:r w:rsidR="00C46879">
              <w:rPr>
                <w:noProof/>
                <w:webHidden/>
              </w:rPr>
              <w:fldChar w:fldCharType="separate"/>
            </w:r>
            <w:r w:rsidR="00C46879">
              <w:rPr>
                <w:noProof/>
                <w:webHidden/>
              </w:rPr>
              <w:t>7</w:t>
            </w:r>
            <w:r w:rsidR="00C46879">
              <w:rPr>
                <w:noProof/>
                <w:webHidden/>
              </w:rPr>
              <w:fldChar w:fldCharType="end"/>
            </w:r>
          </w:hyperlink>
        </w:p>
        <w:p w14:paraId="7B4EDD90" w14:textId="7557F6B5" w:rsidR="00C46879" w:rsidRDefault="00000000">
          <w:pPr>
            <w:pStyle w:val="TOC2"/>
            <w:tabs>
              <w:tab w:val="right" w:pos="9054"/>
            </w:tabs>
            <w:rPr>
              <w:rFonts w:asciiTheme="minorHAnsi" w:eastAsiaTheme="minorEastAsia" w:hAnsiTheme="minorHAnsi" w:cstheme="minorBidi"/>
              <w:b w:val="0"/>
              <w:noProof/>
            </w:rPr>
          </w:pPr>
          <w:hyperlink w:anchor="_Toc111187481" w:history="1">
            <w:r w:rsidR="00C46879" w:rsidRPr="005E7C0A">
              <w:rPr>
                <w:rStyle w:val="Hyperlink"/>
                <w:rFonts w:ascii="Times New Roman" w:eastAsia="Times New Roman" w:hAnsi="Times New Roman"/>
                <w:noProof/>
              </w:rPr>
              <w:t>4.3. Material Samples</w:t>
            </w:r>
            <w:r w:rsidR="00C46879">
              <w:rPr>
                <w:noProof/>
                <w:webHidden/>
              </w:rPr>
              <w:tab/>
            </w:r>
            <w:r w:rsidR="00C46879">
              <w:rPr>
                <w:noProof/>
                <w:webHidden/>
              </w:rPr>
              <w:fldChar w:fldCharType="begin"/>
            </w:r>
            <w:r w:rsidR="00C46879">
              <w:rPr>
                <w:noProof/>
                <w:webHidden/>
              </w:rPr>
              <w:instrText xml:space="preserve"> PAGEREF _Toc111187481 \h </w:instrText>
            </w:r>
            <w:r w:rsidR="00C46879">
              <w:rPr>
                <w:noProof/>
                <w:webHidden/>
              </w:rPr>
            </w:r>
            <w:r w:rsidR="00C46879">
              <w:rPr>
                <w:noProof/>
                <w:webHidden/>
              </w:rPr>
              <w:fldChar w:fldCharType="separate"/>
            </w:r>
            <w:r w:rsidR="00C46879">
              <w:rPr>
                <w:noProof/>
                <w:webHidden/>
              </w:rPr>
              <w:t>8</w:t>
            </w:r>
            <w:r w:rsidR="00C46879">
              <w:rPr>
                <w:noProof/>
                <w:webHidden/>
              </w:rPr>
              <w:fldChar w:fldCharType="end"/>
            </w:r>
          </w:hyperlink>
        </w:p>
        <w:p w14:paraId="1B96E6BC" w14:textId="23FF1F5A" w:rsidR="00C46879" w:rsidRDefault="00000000">
          <w:pPr>
            <w:pStyle w:val="TOC2"/>
            <w:tabs>
              <w:tab w:val="right" w:pos="9054"/>
            </w:tabs>
            <w:rPr>
              <w:rFonts w:asciiTheme="minorHAnsi" w:eastAsiaTheme="minorEastAsia" w:hAnsiTheme="minorHAnsi" w:cstheme="minorBidi"/>
              <w:b w:val="0"/>
              <w:noProof/>
            </w:rPr>
          </w:pPr>
          <w:hyperlink w:anchor="_Toc111187482" w:history="1">
            <w:r w:rsidR="00C46879" w:rsidRPr="005E7C0A">
              <w:rPr>
                <w:rStyle w:val="Hyperlink"/>
                <w:rFonts w:ascii="Times New Roman" w:eastAsia="Times New Roman" w:hAnsi="Times New Roman"/>
                <w:noProof/>
              </w:rPr>
              <w:t>4.4. Images</w:t>
            </w:r>
            <w:r w:rsidR="00C46879">
              <w:rPr>
                <w:noProof/>
                <w:webHidden/>
              </w:rPr>
              <w:tab/>
            </w:r>
            <w:r w:rsidR="00C46879">
              <w:rPr>
                <w:noProof/>
                <w:webHidden/>
              </w:rPr>
              <w:fldChar w:fldCharType="begin"/>
            </w:r>
            <w:r w:rsidR="00C46879">
              <w:rPr>
                <w:noProof/>
                <w:webHidden/>
              </w:rPr>
              <w:instrText xml:space="preserve"> PAGEREF _Toc111187482 \h </w:instrText>
            </w:r>
            <w:r w:rsidR="00C46879">
              <w:rPr>
                <w:noProof/>
                <w:webHidden/>
              </w:rPr>
            </w:r>
            <w:r w:rsidR="00C46879">
              <w:rPr>
                <w:noProof/>
                <w:webHidden/>
              </w:rPr>
              <w:fldChar w:fldCharType="separate"/>
            </w:r>
            <w:r w:rsidR="00C46879">
              <w:rPr>
                <w:noProof/>
                <w:webHidden/>
              </w:rPr>
              <w:t>9</w:t>
            </w:r>
            <w:r w:rsidR="00C46879">
              <w:rPr>
                <w:noProof/>
                <w:webHidden/>
              </w:rPr>
              <w:fldChar w:fldCharType="end"/>
            </w:r>
          </w:hyperlink>
        </w:p>
        <w:p w14:paraId="071E72DF" w14:textId="1E36C8CF" w:rsidR="00C46879" w:rsidRDefault="00000000">
          <w:pPr>
            <w:pStyle w:val="TOC2"/>
            <w:tabs>
              <w:tab w:val="right" w:pos="9054"/>
            </w:tabs>
            <w:rPr>
              <w:rFonts w:asciiTheme="minorHAnsi" w:eastAsiaTheme="minorEastAsia" w:hAnsiTheme="minorHAnsi" w:cstheme="minorBidi"/>
              <w:b w:val="0"/>
              <w:noProof/>
            </w:rPr>
          </w:pPr>
          <w:hyperlink w:anchor="_Toc111187483" w:history="1">
            <w:r w:rsidR="00C46879" w:rsidRPr="005E7C0A">
              <w:rPr>
                <w:rStyle w:val="Hyperlink"/>
                <w:rFonts w:ascii="Times New Roman" w:eastAsia="Times New Roman" w:hAnsi="Times New Roman"/>
                <w:noProof/>
              </w:rPr>
              <w:t>4.5 Manual observations</w:t>
            </w:r>
            <w:r w:rsidR="00C46879">
              <w:rPr>
                <w:noProof/>
                <w:webHidden/>
              </w:rPr>
              <w:tab/>
            </w:r>
            <w:r w:rsidR="00C46879">
              <w:rPr>
                <w:noProof/>
                <w:webHidden/>
              </w:rPr>
              <w:fldChar w:fldCharType="begin"/>
            </w:r>
            <w:r w:rsidR="00C46879">
              <w:rPr>
                <w:noProof/>
                <w:webHidden/>
              </w:rPr>
              <w:instrText xml:space="preserve"> PAGEREF _Toc111187483 \h </w:instrText>
            </w:r>
            <w:r w:rsidR="00C46879">
              <w:rPr>
                <w:noProof/>
                <w:webHidden/>
              </w:rPr>
            </w:r>
            <w:r w:rsidR="00C46879">
              <w:rPr>
                <w:noProof/>
                <w:webHidden/>
              </w:rPr>
              <w:fldChar w:fldCharType="separate"/>
            </w:r>
            <w:r w:rsidR="00C46879">
              <w:rPr>
                <w:noProof/>
                <w:webHidden/>
              </w:rPr>
              <w:t>10</w:t>
            </w:r>
            <w:r w:rsidR="00C46879">
              <w:rPr>
                <w:noProof/>
                <w:webHidden/>
              </w:rPr>
              <w:fldChar w:fldCharType="end"/>
            </w:r>
          </w:hyperlink>
        </w:p>
        <w:p w14:paraId="36298DCF" w14:textId="141C39E2" w:rsidR="00C46879" w:rsidRDefault="00000000">
          <w:pPr>
            <w:pStyle w:val="TOC1"/>
            <w:tabs>
              <w:tab w:val="right" w:pos="9054"/>
            </w:tabs>
            <w:rPr>
              <w:rFonts w:eastAsiaTheme="minorEastAsia"/>
              <w:b w:val="0"/>
              <w:noProof/>
              <w:sz w:val="22"/>
              <w:szCs w:val="22"/>
              <w:lang w:eastAsia="en-GB"/>
            </w:rPr>
          </w:pPr>
          <w:hyperlink w:anchor="_Toc111187484" w:history="1">
            <w:r w:rsidR="00C46879" w:rsidRPr="005E7C0A">
              <w:rPr>
                <w:rStyle w:val="Hyperlink"/>
                <w:rFonts w:ascii="Times New Roman" w:eastAsia="Times New Roman" w:hAnsi="Times New Roman" w:cs="Times New Roman"/>
                <w:noProof/>
              </w:rPr>
              <w:t>5. Shipment</w:t>
            </w:r>
            <w:r w:rsidR="00C46879">
              <w:rPr>
                <w:noProof/>
                <w:webHidden/>
              </w:rPr>
              <w:tab/>
            </w:r>
            <w:r w:rsidR="00C46879">
              <w:rPr>
                <w:noProof/>
                <w:webHidden/>
              </w:rPr>
              <w:fldChar w:fldCharType="begin"/>
            </w:r>
            <w:r w:rsidR="00C46879">
              <w:rPr>
                <w:noProof/>
                <w:webHidden/>
              </w:rPr>
              <w:instrText xml:space="preserve"> PAGEREF _Toc111187484 \h </w:instrText>
            </w:r>
            <w:r w:rsidR="00C46879">
              <w:rPr>
                <w:noProof/>
                <w:webHidden/>
              </w:rPr>
            </w:r>
            <w:r w:rsidR="00C46879">
              <w:rPr>
                <w:noProof/>
                <w:webHidden/>
              </w:rPr>
              <w:fldChar w:fldCharType="separate"/>
            </w:r>
            <w:r w:rsidR="00C46879">
              <w:rPr>
                <w:noProof/>
                <w:webHidden/>
              </w:rPr>
              <w:t>11</w:t>
            </w:r>
            <w:r w:rsidR="00C46879">
              <w:rPr>
                <w:noProof/>
                <w:webHidden/>
              </w:rPr>
              <w:fldChar w:fldCharType="end"/>
            </w:r>
          </w:hyperlink>
        </w:p>
        <w:p w14:paraId="73320BE6" w14:textId="5B4831B9" w:rsidR="00C46879" w:rsidRDefault="00000000">
          <w:pPr>
            <w:pStyle w:val="TOC2"/>
            <w:tabs>
              <w:tab w:val="right" w:pos="9054"/>
            </w:tabs>
            <w:rPr>
              <w:rFonts w:asciiTheme="minorHAnsi" w:eastAsiaTheme="minorEastAsia" w:hAnsiTheme="minorHAnsi" w:cstheme="minorBidi"/>
              <w:b w:val="0"/>
              <w:noProof/>
            </w:rPr>
          </w:pPr>
          <w:hyperlink w:anchor="_Toc111187485" w:history="1">
            <w:r w:rsidR="00C46879" w:rsidRPr="005E7C0A">
              <w:rPr>
                <w:rStyle w:val="Hyperlink"/>
                <w:rFonts w:ascii="Times New Roman" w:eastAsia="Times New Roman" w:hAnsi="Times New Roman"/>
                <w:noProof/>
              </w:rPr>
              <w:t>5.1. Sample labelling and address for destined for ARMS-MBON</w:t>
            </w:r>
            <w:r w:rsidR="00C46879">
              <w:rPr>
                <w:noProof/>
                <w:webHidden/>
              </w:rPr>
              <w:tab/>
            </w:r>
            <w:r w:rsidR="00C46879">
              <w:rPr>
                <w:noProof/>
                <w:webHidden/>
              </w:rPr>
              <w:fldChar w:fldCharType="begin"/>
            </w:r>
            <w:r w:rsidR="00C46879">
              <w:rPr>
                <w:noProof/>
                <w:webHidden/>
              </w:rPr>
              <w:instrText xml:space="preserve"> PAGEREF _Toc111187485 \h </w:instrText>
            </w:r>
            <w:r w:rsidR="00C46879">
              <w:rPr>
                <w:noProof/>
                <w:webHidden/>
              </w:rPr>
            </w:r>
            <w:r w:rsidR="00C46879">
              <w:rPr>
                <w:noProof/>
                <w:webHidden/>
              </w:rPr>
              <w:fldChar w:fldCharType="separate"/>
            </w:r>
            <w:r w:rsidR="00C46879">
              <w:rPr>
                <w:noProof/>
                <w:webHidden/>
              </w:rPr>
              <w:t>11</w:t>
            </w:r>
            <w:r w:rsidR="00C46879">
              <w:rPr>
                <w:noProof/>
                <w:webHidden/>
              </w:rPr>
              <w:fldChar w:fldCharType="end"/>
            </w:r>
          </w:hyperlink>
        </w:p>
        <w:p w14:paraId="61FF5E41" w14:textId="4E99AD0D" w:rsidR="00C46879" w:rsidRDefault="00000000">
          <w:pPr>
            <w:pStyle w:val="TOC2"/>
            <w:tabs>
              <w:tab w:val="right" w:pos="9054"/>
            </w:tabs>
            <w:rPr>
              <w:rFonts w:asciiTheme="minorHAnsi" w:eastAsiaTheme="minorEastAsia" w:hAnsiTheme="minorHAnsi" w:cstheme="minorBidi"/>
              <w:b w:val="0"/>
              <w:noProof/>
            </w:rPr>
          </w:pPr>
          <w:hyperlink w:anchor="_Toc111187486" w:history="1">
            <w:r w:rsidR="00C46879" w:rsidRPr="005E7C0A">
              <w:rPr>
                <w:rStyle w:val="Hyperlink"/>
                <w:rFonts w:ascii="Times New Roman" w:eastAsia="Times New Roman" w:hAnsi="Times New Roman"/>
                <w:noProof/>
              </w:rPr>
              <w:t>5.2. Checklist for the sample package</w:t>
            </w:r>
            <w:r w:rsidR="00C46879">
              <w:rPr>
                <w:noProof/>
                <w:webHidden/>
              </w:rPr>
              <w:tab/>
            </w:r>
            <w:r w:rsidR="00C46879">
              <w:rPr>
                <w:noProof/>
                <w:webHidden/>
              </w:rPr>
              <w:fldChar w:fldCharType="begin"/>
            </w:r>
            <w:r w:rsidR="00C46879">
              <w:rPr>
                <w:noProof/>
                <w:webHidden/>
              </w:rPr>
              <w:instrText xml:space="preserve"> PAGEREF _Toc111187486 \h </w:instrText>
            </w:r>
            <w:r w:rsidR="00C46879">
              <w:rPr>
                <w:noProof/>
                <w:webHidden/>
              </w:rPr>
            </w:r>
            <w:r w:rsidR="00C46879">
              <w:rPr>
                <w:noProof/>
                <w:webHidden/>
              </w:rPr>
              <w:fldChar w:fldCharType="separate"/>
            </w:r>
            <w:r w:rsidR="00C46879">
              <w:rPr>
                <w:noProof/>
                <w:webHidden/>
              </w:rPr>
              <w:t>12</w:t>
            </w:r>
            <w:r w:rsidR="00C46879">
              <w:rPr>
                <w:noProof/>
                <w:webHidden/>
              </w:rPr>
              <w:fldChar w:fldCharType="end"/>
            </w:r>
          </w:hyperlink>
        </w:p>
        <w:p w14:paraId="1CCFCC71" w14:textId="38A085E1" w:rsidR="00C46879" w:rsidRDefault="00000000">
          <w:pPr>
            <w:pStyle w:val="TOC2"/>
            <w:tabs>
              <w:tab w:val="right" w:pos="9054"/>
            </w:tabs>
            <w:rPr>
              <w:rFonts w:asciiTheme="minorHAnsi" w:eastAsiaTheme="minorEastAsia" w:hAnsiTheme="minorHAnsi" w:cstheme="minorBidi"/>
              <w:b w:val="0"/>
              <w:noProof/>
            </w:rPr>
          </w:pPr>
          <w:hyperlink w:anchor="_Toc111187487" w:history="1">
            <w:r w:rsidR="00C46879" w:rsidRPr="005E7C0A">
              <w:rPr>
                <w:rStyle w:val="Hyperlink"/>
                <w:rFonts w:ascii="Times New Roman" w:eastAsia="Times New Roman" w:hAnsi="Times New Roman"/>
                <w:noProof/>
              </w:rPr>
              <w:t>5.3. Sample labelling and address for destined for ARMS data for the EMO BON project</w:t>
            </w:r>
            <w:r w:rsidR="00C46879">
              <w:rPr>
                <w:noProof/>
                <w:webHidden/>
              </w:rPr>
              <w:tab/>
            </w:r>
            <w:r w:rsidR="00C46879">
              <w:rPr>
                <w:noProof/>
                <w:webHidden/>
              </w:rPr>
              <w:fldChar w:fldCharType="begin"/>
            </w:r>
            <w:r w:rsidR="00C46879">
              <w:rPr>
                <w:noProof/>
                <w:webHidden/>
              </w:rPr>
              <w:instrText xml:space="preserve"> PAGEREF _Toc111187487 \h </w:instrText>
            </w:r>
            <w:r w:rsidR="00C46879">
              <w:rPr>
                <w:noProof/>
                <w:webHidden/>
              </w:rPr>
            </w:r>
            <w:r w:rsidR="00C46879">
              <w:rPr>
                <w:noProof/>
                <w:webHidden/>
              </w:rPr>
              <w:fldChar w:fldCharType="separate"/>
            </w:r>
            <w:r w:rsidR="00C46879">
              <w:rPr>
                <w:noProof/>
                <w:webHidden/>
              </w:rPr>
              <w:t>12</w:t>
            </w:r>
            <w:r w:rsidR="00C46879">
              <w:rPr>
                <w:noProof/>
                <w:webHidden/>
              </w:rPr>
              <w:fldChar w:fldCharType="end"/>
            </w:r>
          </w:hyperlink>
        </w:p>
        <w:p w14:paraId="6AE2C2F2" w14:textId="336D00FB" w:rsidR="00C46879" w:rsidRDefault="00000000">
          <w:pPr>
            <w:pStyle w:val="TOC2"/>
            <w:tabs>
              <w:tab w:val="right" w:pos="9054"/>
            </w:tabs>
            <w:rPr>
              <w:rFonts w:asciiTheme="minorHAnsi" w:eastAsiaTheme="minorEastAsia" w:hAnsiTheme="minorHAnsi" w:cstheme="minorBidi"/>
              <w:b w:val="0"/>
              <w:noProof/>
            </w:rPr>
          </w:pPr>
          <w:hyperlink w:anchor="_Toc111187488" w:history="1">
            <w:r w:rsidR="00C46879" w:rsidRPr="005E7C0A">
              <w:rPr>
                <w:rStyle w:val="Hyperlink"/>
                <w:rFonts w:ascii="Times New Roman" w:eastAsia="Times New Roman" w:hAnsi="Times New Roman"/>
                <w:noProof/>
              </w:rPr>
              <w:t>5.4. What happens next?</w:t>
            </w:r>
            <w:r w:rsidR="00C46879">
              <w:rPr>
                <w:noProof/>
                <w:webHidden/>
              </w:rPr>
              <w:tab/>
            </w:r>
            <w:r w:rsidR="00C46879">
              <w:rPr>
                <w:noProof/>
                <w:webHidden/>
              </w:rPr>
              <w:fldChar w:fldCharType="begin"/>
            </w:r>
            <w:r w:rsidR="00C46879">
              <w:rPr>
                <w:noProof/>
                <w:webHidden/>
              </w:rPr>
              <w:instrText xml:space="preserve"> PAGEREF _Toc111187488 \h </w:instrText>
            </w:r>
            <w:r w:rsidR="00C46879">
              <w:rPr>
                <w:noProof/>
                <w:webHidden/>
              </w:rPr>
            </w:r>
            <w:r w:rsidR="00C46879">
              <w:rPr>
                <w:noProof/>
                <w:webHidden/>
              </w:rPr>
              <w:fldChar w:fldCharType="separate"/>
            </w:r>
            <w:r w:rsidR="00C46879">
              <w:rPr>
                <w:noProof/>
                <w:webHidden/>
              </w:rPr>
              <w:t>12</w:t>
            </w:r>
            <w:r w:rsidR="00C46879">
              <w:rPr>
                <w:noProof/>
                <w:webHidden/>
              </w:rPr>
              <w:fldChar w:fldCharType="end"/>
            </w:r>
          </w:hyperlink>
        </w:p>
        <w:p w14:paraId="185DAB16" w14:textId="3ECC01E0" w:rsidR="00C46879" w:rsidRDefault="00000000">
          <w:pPr>
            <w:pStyle w:val="TOC1"/>
            <w:tabs>
              <w:tab w:val="right" w:pos="9054"/>
            </w:tabs>
            <w:rPr>
              <w:rFonts w:eastAsiaTheme="minorEastAsia"/>
              <w:b w:val="0"/>
              <w:noProof/>
              <w:sz w:val="22"/>
              <w:szCs w:val="22"/>
              <w:lang w:eastAsia="en-GB"/>
            </w:rPr>
          </w:pPr>
          <w:hyperlink w:anchor="_Toc111187489" w:history="1">
            <w:r w:rsidR="00C46879" w:rsidRPr="005E7C0A">
              <w:rPr>
                <w:rStyle w:val="Hyperlink"/>
                <w:rFonts w:ascii="Times New Roman" w:eastAsia="Times New Roman" w:hAnsi="Times New Roman" w:cs="Times New Roman"/>
                <w:noProof/>
              </w:rPr>
              <w:t>6. Biobanking</w:t>
            </w:r>
            <w:r w:rsidR="00C46879">
              <w:rPr>
                <w:noProof/>
                <w:webHidden/>
              </w:rPr>
              <w:tab/>
            </w:r>
            <w:r w:rsidR="00C46879">
              <w:rPr>
                <w:noProof/>
                <w:webHidden/>
              </w:rPr>
              <w:fldChar w:fldCharType="begin"/>
            </w:r>
            <w:r w:rsidR="00C46879">
              <w:rPr>
                <w:noProof/>
                <w:webHidden/>
              </w:rPr>
              <w:instrText xml:space="preserve"> PAGEREF _Toc111187489 \h </w:instrText>
            </w:r>
            <w:r w:rsidR="00C46879">
              <w:rPr>
                <w:noProof/>
                <w:webHidden/>
              </w:rPr>
            </w:r>
            <w:r w:rsidR="00C46879">
              <w:rPr>
                <w:noProof/>
                <w:webHidden/>
              </w:rPr>
              <w:fldChar w:fldCharType="separate"/>
            </w:r>
            <w:r w:rsidR="00C46879">
              <w:rPr>
                <w:noProof/>
                <w:webHidden/>
              </w:rPr>
              <w:t>13</w:t>
            </w:r>
            <w:r w:rsidR="00C46879">
              <w:rPr>
                <w:noProof/>
                <w:webHidden/>
              </w:rPr>
              <w:fldChar w:fldCharType="end"/>
            </w:r>
          </w:hyperlink>
        </w:p>
        <w:p w14:paraId="5C79377E" w14:textId="3CA36A76" w:rsidR="00C46879" w:rsidRDefault="00000000">
          <w:pPr>
            <w:pStyle w:val="TOC1"/>
            <w:tabs>
              <w:tab w:val="right" w:pos="9054"/>
            </w:tabs>
            <w:rPr>
              <w:rFonts w:eastAsiaTheme="minorEastAsia"/>
              <w:b w:val="0"/>
              <w:noProof/>
              <w:sz w:val="22"/>
              <w:szCs w:val="22"/>
              <w:lang w:eastAsia="en-GB"/>
            </w:rPr>
          </w:pPr>
          <w:hyperlink w:anchor="_Toc111187490" w:history="1">
            <w:r w:rsidR="00C46879" w:rsidRPr="005E7C0A">
              <w:rPr>
                <w:rStyle w:val="Hyperlink"/>
                <w:rFonts w:ascii="Times New Roman" w:eastAsia="Times New Roman" w:hAnsi="Times New Roman" w:cs="Times New Roman"/>
                <w:noProof/>
              </w:rPr>
              <w:t>7. Data management</w:t>
            </w:r>
            <w:r w:rsidR="00C46879">
              <w:rPr>
                <w:noProof/>
                <w:webHidden/>
              </w:rPr>
              <w:tab/>
            </w:r>
            <w:r w:rsidR="00C46879">
              <w:rPr>
                <w:noProof/>
                <w:webHidden/>
              </w:rPr>
              <w:fldChar w:fldCharType="begin"/>
            </w:r>
            <w:r w:rsidR="00C46879">
              <w:rPr>
                <w:noProof/>
                <w:webHidden/>
              </w:rPr>
              <w:instrText xml:space="preserve"> PAGEREF _Toc111187490 \h </w:instrText>
            </w:r>
            <w:r w:rsidR="00C46879">
              <w:rPr>
                <w:noProof/>
                <w:webHidden/>
              </w:rPr>
            </w:r>
            <w:r w:rsidR="00C46879">
              <w:rPr>
                <w:noProof/>
                <w:webHidden/>
              </w:rPr>
              <w:fldChar w:fldCharType="separate"/>
            </w:r>
            <w:r w:rsidR="00C46879">
              <w:rPr>
                <w:noProof/>
                <w:webHidden/>
              </w:rPr>
              <w:t>13</w:t>
            </w:r>
            <w:r w:rsidR="00C46879">
              <w:rPr>
                <w:noProof/>
                <w:webHidden/>
              </w:rPr>
              <w:fldChar w:fldCharType="end"/>
            </w:r>
          </w:hyperlink>
        </w:p>
        <w:p w14:paraId="3152C812" w14:textId="5E29D301" w:rsidR="00C46879" w:rsidRDefault="00000000">
          <w:pPr>
            <w:pStyle w:val="TOC1"/>
            <w:tabs>
              <w:tab w:val="right" w:pos="9054"/>
            </w:tabs>
            <w:rPr>
              <w:rFonts w:eastAsiaTheme="minorEastAsia"/>
              <w:b w:val="0"/>
              <w:noProof/>
              <w:sz w:val="22"/>
              <w:szCs w:val="22"/>
              <w:lang w:eastAsia="en-GB"/>
            </w:rPr>
          </w:pPr>
          <w:hyperlink w:anchor="_Toc111187491" w:history="1">
            <w:r w:rsidR="00C46879" w:rsidRPr="005E7C0A">
              <w:rPr>
                <w:rStyle w:val="Hyperlink"/>
                <w:rFonts w:ascii="Times New Roman" w:eastAsia="Times New Roman" w:hAnsi="Times New Roman" w:cs="Times New Roman"/>
                <w:noProof/>
              </w:rPr>
              <w:t>8. Contacts</w:t>
            </w:r>
            <w:r w:rsidR="00C46879">
              <w:rPr>
                <w:noProof/>
                <w:webHidden/>
              </w:rPr>
              <w:tab/>
            </w:r>
            <w:r w:rsidR="00C46879">
              <w:rPr>
                <w:noProof/>
                <w:webHidden/>
              </w:rPr>
              <w:fldChar w:fldCharType="begin"/>
            </w:r>
            <w:r w:rsidR="00C46879">
              <w:rPr>
                <w:noProof/>
                <w:webHidden/>
              </w:rPr>
              <w:instrText xml:space="preserve"> PAGEREF _Toc111187491 \h </w:instrText>
            </w:r>
            <w:r w:rsidR="00C46879">
              <w:rPr>
                <w:noProof/>
                <w:webHidden/>
              </w:rPr>
            </w:r>
            <w:r w:rsidR="00C46879">
              <w:rPr>
                <w:noProof/>
                <w:webHidden/>
              </w:rPr>
              <w:fldChar w:fldCharType="separate"/>
            </w:r>
            <w:r w:rsidR="00C46879">
              <w:rPr>
                <w:noProof/>
                <w:webHidden/>
              </w:rPr>
              <w:t>13</w:t>
            </w:r>
            <w:r w:rsidR="00C46879">
              <w:rPr>
                <w:noProof/>
                <w:webHidden/>
              </w:rPr>
              <w:fldChar w:fldCharType="end"/>
            </w:r>
          </w:hyperlink>
        </w:p>
        <w:p w14:paraId="4FD23893" w14:textId="116198FE" w:rsidR="00C46879" w:rsidRDefault="00000000">
          <w:pPr>
            <w:pStyle w:val="TOC1"/>
            <w:tabs>
              <w:tab w:val="right" w:pos="9054"/>
            </w:tabs>
            <w:rPr>
              <w:rFonts w:eastAsiaTheme="minorEastAsia"/>
              <w:b w:val="0"/>
              <w:noProof/>
              <w:sz w:val="22"/>
              <w:szCs w:val="22"/>
              <w:lang w:eastAsia="en-GB"/>
            </w:rPr>
          </w:pPr>
          <w:hyperlink w:anchor="_Toc111187492" w:history="1">
            <w:r w:rsidR="00C46879" w:rsidRPr="005E7C0A">
              <w:rPr>
                <w:rStyle w:val="Hyperlink"/>
                <w:rFonts w:ascii="Times New Roman" w:eastAsia="Times New Roman" w:hAnsi="Times New Roman" w:cs="Times New Roman"/>
                <w:noProof/>
              </w:rPr>
              <w:t>9. Links</w:t>
            </w:r>
            <w:r w:rsidR="00C46879">
              <w:rPr>
                <w:noProof/>
                <w:webHidden/>
              </w:rPr>
              <w:tab/>
            </w:r>
            <w:r w:rsidR="00C46879">
              <w:rPr>
                <w:noProof/>
                <w:webHidden/>
              </w:rPr>
              <w:fldChar w:fldCharType="begin"/>
            </w:r>
            <w:r w:rsidR="00C46879">
              <w:rPr>
                <w:noProof/>
                <w:webHidden/>
              </w:rPr>
              <w:instrText xml:space="preserve"> PAGEREF _Toc111187492 \h </w:instrText>
            </w:r>
            <w:r w:rsidR="00C46879">
              <w:rPr>
                <w:noProof/>
                <w:webHidden/>
              </w:rPr>
            </w:r>
            <w:r w:rsidR="00C46879">
              <w:rPr>
                <w:noProof/>
                <w:webHidden/>
              </w:rPr>
              <w:fldChar w:fldCharType="separate"/>
            </w:r>
            <w:r w:rsidR="00C46879">
              <w:rPr>
                <w:noProof/>
                <w:webHidden/>
              </w:rPr>
              <w:t>13</w:t>
            </w:r>
            <w:r w:rsidR="00C46879">
              <w:rPr>
                <w:noProof/>
                <w:webHidden/>
              </w:rPr>
              <w:fldChar w:fldCharType="end"/>
            </w:r>
          </w:hyperlink>
        </w:p>
        <w:p w14:paraId="4ED137AB" w14:textId="605A644A" w:rsidR="00C46879" w:rsidRDefault="00000000">
          <w:pPr>
            <w:pStyle w:val="TOC1"/>
            <w:tabs>
              <w:tab w:val="right" w:pos="9054"/>
            </w:tabs>
            <w:rPr>
              <w:rFonts w:eastAsiaTheme="minorEastAsia"/>
              <w:b w:val="0"/>
              <w:noProof/>
              <w:sz w:val="22"/>
              <w:szCs w:val="22"/>
              <w:lang w:eastAsia="en-GB"/>
            </w:rPr>
          </w:pPr>
          <w:hyperlink w:anchor="_Toc111187493" w:history="1">
            <w:r w:rsidR="00C46879" w:rsidRPr="005E7C0A">
              <w:rPr>
                <w:rStyle w:val="Hyperlink"/>
                <w:rFonts w:ascii="Times New Roman" w:eastAsia="Times New Roman" w:hAnsi="Times New Roman" w:cs="Times New Roman"/>
                <w:noProof/>
              </w:rPr>
              <w:t>9. Checklist</w:t>
            </w:r>
            <w:r w:rsidR="00C46879">
              <w:rPr>
                <w:noProof/>
                <w:webHidden/>
              </w:rPr>
              <w:tab/>
            </w:r>
            <w:r w:rsidR="00C46879">
              <w:rPr>
                <w:noProof/>
                <w:webHidden/>
              </w:rPr>
              <w:fldChar w:fldCharType="begin"/>
            </w:r>
            <w:r w:rsidR="00C46879">
              <w:rPr>
                <w:noProof/>
                <w:webHidden/>
              </w:rPr>
              <w:instrText xml:space="preserve"> PAGEREF _Toc111187493 \h </w:instrText>
            </w:r>
            <w:r w:rsidR="00C46879">
              <w:rPr>
                <w:noProof/>
                <w:webHidden/>
              </w:rPr>
            </w:r>
            <w:r w:rsidR="00C46879">
              <w:rPr>
                <w:noProof/>
                <w:webHidden/>
              </w:rPr>
              <w:fldChar w:fldCharType="separate"/>
            </w:r>
            <w:r w:rsidR="00C46879">
              <w:rPr>
                <w:noProof/>
                <w:webHidden/>
              </w:rPr>
              <w:t>14</w:t>
            </w:r>
            <w:r w:rsidR="00C46879">
              <w:rPr>
                <w:noProof/>
                <w:webHidden/>
              </w:rPr>
              <w:fldChar w:fldCharType="end"/>
            </w:r>
          </w:hyperlink>
        </w:p>
        <w:p w14:paraId="00000033" w14:textId="4B5173E9" w:rsidR="00131353" w:rsidRDefault="00000000">
          <w:pPr>
            <w:tabs>
              <w:tab w:val="right" w:pos="9074"/>
            </w:tabs>
            <w:spacing w:before="200" w:after="80"/>
            <w:rPr>
              <w:rFonts w:ascii="Times New Roman" w:eastAsia="Times New Roman" w:hAnsi="Times New Roman"/>
              <w:b/>
              <w:color w:val="000000"/>
            </w:rPr>
          </w:pPr>
          <w:r>
            <w:fldChar w:fldCharType="end"/>
          </w:r>
        </w:p>
      </w:sdtContent>
    </w:sdt>
    <w:p w14:paraId="00000034" w14:textId="77777777" w:rsidR="00131353" w:rsidRDefault="00131353">
      <w:pPr>
        <w:jc w:val="both"/>
        <w:rPr>
          <w:rFonts w:ascii="Times New Roman" w:eastAsia="Times New Roman" w:hAnsi="Times New Roman"/>
        </w:rPr>
      </w:pPr>
    </w:p>
    <w:p w14:paraId="00000035" w14:textId="77777777" w:rsidR="00131353" w:rsidRDefault="00000000">
      <w:pPr>
        <w:jc w:val="both"/>
        <w:rPr>
          <w:rFonts w:ascii="Times New Roman" w:eastAsia="Times New Roman" w:hAnsi="Times New Roman"/>
        </w:rPr>
      </w:pPr>
      <w:r>
        <w:br w:type="page"/>
      </w:r>
    </w:p>
    <w:p w14:paraId="00000036" w14:textId="77777777" w:rsidR="00131353" w:rsidRDefault="00000000">
      <w:pPr>
        <w:pStyle w:val="Heading1"/>
        <w:jc w:val="both"/>
        <w:rPr>
          <w:rFonts w:ascii="Times New Roman" w:eastAsia="Times New Roman" w:hAnsi="Times New Roman" w:cs="Times New Roman"/>
        </w:rPr>
      </w:pPr>
      <w:bookmarkStart w:id="8" w:name="_Toc111187470"/>
      <w:r>
        <w:rPr>
          <w:rFonts w:ascii="Times New Roman" w:eastAsia="Times New Roman" w:hAnsi="Times New Roman" w:cs="Times New Roman"/>
        </w:rPr>
        <w:lastRenderedPageBreak/>
        <w:t>1. Summary</w:t>
      </w:r>
      <w:bookmarkEnd w:id="8"/>
    </w:p>
    <w:p w14:paraId="00000037" w14:textId="77777777" w:rsidR="00131353" w:rsidRDefault="00131353">
      <w:pPr>
        <w:spacing w:after="240"/>
        <w:jc w:val="both"/>
        <w:rPr>
          <w:rFonts w:ascii="Times New Roman" w:eastAsia="Times New Roman" w:hAnsi="Times New Roman"/>
          <w:highlight w:val="yellow"/>
        </w:rPr>
      </w:pPr>
    </w:p>
    <w:p w14:paraId="00000038" w14:textId="77777777" w:rsidR="00131353" w:rsidRDefault="00000000">
      <w:pPr>
        <w:spacing w:after="240"/>
        <w:jc w:val="both"/>
        <w:rPr>
          <w:rFonts w:ascii="Times New Roman" w:eastAsia="Times New Roman" w:hAnsi="Times New Roman"/>
        </w:rPr>
      </w:pPr>
      <w:r>
        <w:rPr>
          <w:rFonts w:ascii="Times New Roman" w:eastAsia="Times New Roman" w:hAnsi="Times New Roman"/>
        </w:rPr>
        <w:t xml:space="preserve">This handbook provides a compilation of the standards required for setting up observatories as part of the Marine Biodiversity Observation Network for genetic monitoring of hard-bottom communities (ARMS-MBON).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00000039" w14:textId="70AB06A4" w:rsidR="00131353"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In ARMS-MBON they are deployed at and for various periods depending on the scientific question being addressed, </w:t>
      </w:r>
      <w:proofErr w:type="gramStart"/>
      <w:r>
        <w:rPr>
          <w:rFonts w:ascii="Times New Roman" w:eastAsia="Times New Roman" w:hAnsi="Times New Roman"/>
        </w:rPr>
        <w:t>e.g.</w:t>
      </w:r>
      <w:proofErr w:type="gramEnd"/>
      <w:r>
        <w:rPr>
          <w:rFonts w:ascii="Times New Roman" w:eastAsia="Times New Roman" w:hAnsi="Times New Roman"/>
        </w:rPr>
        <w:t xml:space="preserve"> about 3 months for the monitoring of Non-Indigenous Species (NIS) in marine coastal environments, and 1-2 years for Long-term Ecological Research (LTER) sites to study the status and changes in hard-bottom species communities. </w:t>
      </w:r>
    </w:p>
    <w:p w14:paraId="0D649F77" w14:textId="14152C62" w:rsidR="00B5467D" w:rsidRPr="008769FE" w:rsidRDefault="00B5467D">
      <w:pPr>
        <w:spacing w:after="240"/>
        <w:jc w:val="both"/>
        <w:rPr>
          <w:rFonts w:ascii="Times New Roman" w:eastAsia="Times New Roman" w:hAnsi="Times New Roman"/>
          <w:b/>
          <w:bCs/>
          <w:rPrChange w:id="9" w:author="Katrina Exter" w:date="2023-06-05T09:39:00Z">
            <w:rPr>
              <w:rFonts w:ascii="Times New Roman" w:eastAsia="Times New Roman" w:hAnsi="Times New Roman"/>
            </w:rPr>
          </w:rPrChange>
        </w:rPr>
      </w:pPr>
      <w:r>
        <w:rPr>
          <w:rFonts w:ascii="Times New Roman" w:eastAsia="Times New Roman" w:hAnsi="Times New Roman"/>
        </w:rPr>
        <w:t xml:space="preserve">This is the Handbook for the ARMS-MBON project. Most of what is in here applies equally to those ARMS-MBON partners who are part of </w:t>
      </w:r>
      <w:ins w:id="10" w:author="Katrina Exter" w:date="2023-06-05T09:36:00Z">
        <w:r w:rsidR="008769FE">
          <w:rPr>
            <w:rFonts w:ascii="Times New Roman" w:eastAsia="Times New Roman" w:hAnsi="Times New Roman"/>
          </w:rPr>
          <w:t>EMBRC’s EMO BON proje</w:t>
        </w:r>
      </w:ins>
      <w:ins w:id="11" w:author="Katrina Exter" w:date="2023-06-05T09:37:00Z">
        <w:r w:rsidR="008769FE">
          <w:rPr>
            <w:rFonts w:ascii="Times New Roman" w:eastAsia="Times New Roman" w:hAnsi="Times New Roman"/>
          </w:rPr>
          <w:t>ct, however some details (</w:t>
        </w:r>
        <w:proofErr w:type="gramStart"/>
        <w:r w:rsidR="008769FE">
          <w:rPr>
            <w:rFonts w:ascii="Times New Roman" w:eastAsia="Times New Roman" w:hAnsi="Times New Roman"/>
          </w:rPr>
          <w:t>in particular IDs</w:t>
        </w:r>
        <w:proofErr w:type="gramEnd"/>
        <w:r w:rsidR="008769FE">
          <w:rPr>
            <w:rFonts w:ascii="Times New Roman" w:eastAsia="Times New Roman" w:hAnsi="Times New Roman"/>
          </w:rPr>
          <w:t xml:space="preserve"> and where to record your sampling event metadata) are different. </w:t>
        </w:r>
        <w:r w:rsidR="008769FE" w:rsidRPr="008769FE">
          <w:rPr>
            <w:rFonts w:ascii="Times New Roman" w:eastAsia="Times New Roman" w:hAnsi="Times New Roman"/>
            <w:b/>
            <w:bCs/>
            <w:rPrChange w:id="12" w:author="Katrina Exter" w:date="2023-06-05T09:39:00Z">
              <w:rPr>
                <w:rFonts w:ascii="Times New Roman" w:eastAsia="Times New Roman" w:hAnsi="Times New Roman"/>
              </w:rPr>
            </w:rPrChange>
          </w:rPr>
          <w:t>If your observatory is part of EMO BON, please read th</w:t>
        </w:r>
      </w:ins>
      <w:ins w:id="13" w:author="Katrina Exter" w:date="2023-06-05T09:38:00Z">
        <w:r w:rsidR="008769FE" w:rsidRPr="008769FE">
          <w:rPr>
            <w:rFonts w:ascii="Times New Roman" w:eastAsia="Times New Roman" w:hAnsi="Times New Roman"/>
            <w:b/>
            <w:bCs/>
            <w:rPrChange w:id="14" w:author="Katrina Exter" w:date="2023-06-05T09:39:00Z">
              <w:rPr>
                <w:rFonts w:ascii="Times New Roman" w:eastAsia="Times New Roman" w:hAnsi="Times New Roman"/>
              </w:rPr>
            </w:rPrChange>
          </w:rPr>
          <w:t>e EMBON-</w:t>
        </w:r>
        <w:proofErr w:type="spellStart"/>
        <w:r w:rsidR="008769FE" w:rsidRPr="008769FE">
          <w:rPr>
            <w:rFonts w:ascii="Times New Roman" w:eastAsia="Times New Roman" w:hAnsi="Times New Roman"/>
            <w:b/>
            <w:bCs/>
            <w:rPrChange w:id="15" w:author="Katrina Exter" w:date="2023-06-05T09:39:00Z">
              <w:rPr>
                <w:rFonts w:ascii="Times New Roman" w:eastAsia="Times New Roman" w:hAnsi="Times New Roman"/>
              </w:rPr>
            </w:rPrChange>
          </w:rPr>
          <w:t>ARMS_Handbook</w:t>
        </w:r>
        <w:proofErr w:type="spellEnd"/>
        <w:r w:rsidR="008769FE" w:rsidRPr="008769FE">
          <w:rPr>
            <w:rFonts w:ascii="Times New Roman" w:eastAsia="Times New Roman" w:hAnsi="Times New Roman"/>
            <w:b/>
            <w:bCs/>
            <w:rPrChange w:id="16" w:author="Katrina Exter" w:date="2023-06-05T09:39:00Z">
              <w:rPr>
                <w:rFonts w:ascii="Times New Roman" w:eastAsia="Times New Roman" w:hAnsi="Times New Roman"/>
              </w:rPr>
            </w:rPrChange>
          </w:rPr>
          <w:t xml:space="preserve"> which can be found on the </w:t>
        </w:r>
      </w:ins>
      <w:ins w:id="17" w:author="Katrina Exter" w:date="2023-06-05T09:39:00Z">
        <w:r w:rsidR="008769FE" w:rsidRPr="008769FE">
          <w:rPr>
            <w:rFonts w:ascii="Times New Roman" w:eastAsia="Times New Roman" w:hAnsi="Times New Roman"/>
            <w:b/>
            <w:bCs/>
            <w:rPrChange w:id="18" w:author="Katrina Exter" w:date="2023-06-05T09:39:00Z">
              <w:rPr>
                <w:rFonts w:ascii="Times New Roman" w:eastAsia="Times New Roman" w:hAnsi="Times New Roman"/>
              </w:rPr>
            </w:rPrChange>
          </w:rPr>
          <w:fldChar w:fldCharType="begin"/>
        </w:r>
        <w:r w:rsidR="008769FE" w:rsidRPr="008769FE">
          <w:rPr>
            <w:rFonts w:ascii="Times New Roman" w:eastAsia="Times New Roman" w:hAnsi="Times New Roman"/>
            <w:b/>
            <w:bCs/>
            <w:rPrChange w:id="19" w:author="Katrina Exter" w:date="2023-06-05T09:39:00Z">
              <w:rPr>
                <w:rFonts w:ascii="Times New Roman" w:eastAsia="Times New Roman" w:hAnsi="Times New Roman"/>
              </w:rPr>
            </w:rPrChange>
          </w:rPr>
          <w:instrText xml:space="preserve"> HYPERLINK "https://github.com/arms-mbon/documentation/tree/main/Handbook" </w:instrText>
        </w:r>
        <w:r w:rsidR="008769FE" w:rsidRPr="008769FE">
          <w:rPr>
            <w:rFonts w:ascii="Times New Roman" w:eastAsia="Times New Roman" w:hAnsi="Times New Roman"/>
            <w:b/>
            <w:bCs/>
            <w:rPrChange w:id="20" w:author="Katrina Exter" w:date="2023-06-05T09:39:00Z">
              <w:rPr>
                <w:rFonts w:ascii="Times New Roman" w:eastAsia="Times New Roman" w:hAnsi="Times New Roman"/>
              </w:rPr>
            </w:rPrChange>
          </w:rPr>
        </w:r>
        <w:r w:rsidR="008769FE" w:rsidRPr="008769FE">
          <w:rPr>
            <w:rFonts w:ascii="Times New Roman" w:eastAsia="Times New Roman" w:hAnsi="Times New Roman"/>
            <w:b/>
            <w:bCs/>
            <w:rPrChange w:id="21" w:author="Katrina Exter" w:date="2023-06-05T09:39:00Z">
              <w:rPr>
                <w:rFonts w:ascii="Times New Roman" w:eastAsia="Times New Roman" w:hAnsi="Times New Roman"/>
              </w:rPr>
            </w:rPrChange>
          </w:rPr>
          <w:fldChar w:fldCharType="separate"/>
        </w:r>
        <w:r w:rsidR="008769FE" w:rsidRPr="008769FE">
          <w:rPr>
            <w:rStyle w:val="Hyperlink"/>
            <w:rFonts w:ascii="Times New Roman" w:eastAsia="Times New Roman" w:hAnsi="Times New Roman"/>
            <w:b/>
            <w:bCs/>
            <w:rPrChange w:id="22" w:author="Katrina Exter" w:date="2023-06-05T09:39:00Z">
              <w:rPr>
                <w:rStyle w:val="Hyperlink"/>
                <w:rFonts w:ascii="Times New Roman" w:eastAsia="Times New Roman" w:hAnsi="Times New Roman"/>
              </w:rPr>
            </w:rPrChange>
          </w:rPr>
          <w:t>ARMS GitHub</w:t>
        </w:r>
        <w:r w:rsidR="008769FE" w:rsidRPr="008769FE">
          <w:rPr>
            <w:rFonts w:ascii="Times New Roman" w:eastAsia="Times New Roman" w:hAnsi="Times New Roman"/>
            <w:b/>
            <w:bCs/>
            <w:rPrChange w:id="23" w:author="Katrina Exter" w:date="2023-06-05T09:39:00Z">
              <w:rPr>
                <w:rFonts w:ascii="Times New Roman" w:eastAsia="Times New Roman" w:hAnsi="Times New Roman"/>
              </w:rPr>
            </w:rPrChange>
          </w:rPr>
          <w:fldChar w:fldCharType="end"/>
        </w:r>
      </w:ins>
      <w:ins w:id="24" w:author="Katrina Exter" w:date="2023-06-05T09:38:00Z">
        <w:r w:rsidR="008769FE" w:rsidRPr="008769FE">
          <w:rPr>
            <w:rFonts w:ascii="Times New Roman" w:eastAsia="Times New Roman" w:hAnsi="Times New Roman"/>
            <w:b/>
            <w:bCs/>
            <w:rPrChange w:id="25" w:author="Katrina Exter" w:date="2023-06-05T09:39:00Z">
              <w:rPr>
                <w:rFonts w:ascii="Times New Roman" w:eastAsia="Times New Roman" w:hAnsi="Times New Roman"/>
              </w:rPr>
            </w:rPrChange>
          </w:rPr>
          <w:t xml:space="preserve">. </w:t>
        </w:r>
      </w:ins>
      <w:del w:id="26" w:author="Katrina Exter" w:date="2023-06-05T09:36:00Z">
        <w:r w:rsidRPr="008769FE" w:rsidDel="008769FE">
          <w:rPr>
            <w:rFonts w:ascii="Times New Roman" w:eastAsia="Times New Roman" w:hAnsi="Times New Roman"/>
            <w:b/>
            <w:bCs/>
            <w:rPrChange w:id="27" w:author="Katrina Exter" w:date="2023-06-05T09:39:00Z">
              <w:rPr>
                <w:rFonts w:ascii="Times New Roman" w:eastAsia="Times New Roman" w:hAnsi="Times New Roman"/>
              </w:rPr>
            </w:rPrChange>
          </w:rPr>
          <w:delText xml:space="preserve">the </w:delText>
        </w:r>
      </w:del>
    </w:p>
    <w:p w14:paraId="6D853CE5" w14:textId="4116B5EF" w:rsidR="00B5467D" w:rsidRPr="00B5467D" w:rsidRDefault="00B5467D">
      <w:pPr>
        <w:spacing w:after="240"/>
        <w:jc w:val="both"/>
        <w:rPr>
          <w:rFonts w:ascii="Times New Roman" w:eastAsia="Times New Roman" w:hAnsi="Times New Roman"/>
          <w:u w:val="single"/>
        </w:rPr>
      </w:pPr>
      <w:r w:rsidRPr="00B5467D">
        <w:rPr>
          <w:rFonts w:ascii="Times New Roman" w:eastAsia="Times New Roman" w:hAnsi="Times New Roman"/>
          <w:u w:val="single"/>
        </w:rPr>
        <w:t>Changes since the last release</w:t>
      </w:r>
    </w:p>
    <w:p w14:paraId="4BD42D38" w14:textId="087ED90B" w:rsidR="00B5467D" w:rsidDel="00005EE4" w:rsidRDefault="00B5467D" w:rsidP="00B5467D">
      <w:pPr>
        <w:pStyle w:val="ListParagraph"/>
        <w:numPr>
          <w:ilvl w:val="0"/>
          <w:numId w:val="12"/>
        </w:numPr>
        <w:spacing w:after="240"/>
        <w:jc w:val="both"/>
        <w:rPr>
          <w:del w:id="28" w:author="Katrina Exter" w:date="2023-06-05T08:57:00Z"/>
          <w:rFonts w:ascii="Times New Roman" w:eastAsia="Times New Roman" w:hAnsi="Times New Roman"/>
        </w:rPr>
      </w:pPr>
      <w:del w:id="29" w:author="Katrina Exter" w:date="2023-06-05T08:57:00Z">
        <w:r w:rsidDel="00005EE4">
          <w:rPr>
            <w:rFonts w:ascii="Times New Roman" w:eastAsia="Times New Roman" w:hAnsi="Times New Roman"/>
          </w:rPr>
          <w:delText>Better instructions for creating the various sample IDs, in Sec 2.4</w:delText>
        </w:r>
      </w:del>
    </w:p>
    <w:p w14:paraId="1F4E6153" w14:textId="490B0D1F" w:rsidR="00B5467D" w:rsidDel="00005EE4" w:rsidRDefault="00B5467D" w:rsidP="00B5467D">
      <w:pPr>
        <w:pStyle w:val="ListParagraph"/>
        <w:numPr>
          <w:ilvl w:val="0"/>
          <w:numId w:val="12"/>
        </w:numPr>
        <w:spacing w:after="240"/>
        <w:jc w:val="both"/>
        <w:rPr>
          <w:del w:id="30" w:author="Katrina Exter" w:date="2023-06-05T08:57:00Z"/>
          <w:rFonts w:ascii="Times New Roman" w:eastAsia="Times New Roman" w:hAnsi="Times New Roman"/>
        </w:rPr>
      </w:pPr>
      <w:del w:id="31" w:author="Katrina Exter" w:date="2023-06-05T08:57:00Z">
        <w:r w:rsidDel="00005EE4">
          <w:rPr>
            <w:rFonts w:ascii="Times New Roman" w:eastAsia="Times New Roman" w:hAnsi="Times New Roman"/>
          </w:rPr>
          <w:delText xml:space="preserve">Updates to the templates required for submitting data, and accompanying explanation in Sec. 2.4  </w:delText>
        </w:r>
      </w:del>
    </w:p>
    <w:p w14:paraId="3951CB42" w14:textId="02711790" w:rsidR="00B5467D" w:rsidDel="00005EE4" w:rsidRDefault="00B5467D" w:rsidP="00B5467D">
      <w:pPr>
        <w:pStyle w:val="ListParagraph"/>
        <w:numPr>
          <w:ilvl w:val="0"/>
          <w:numId w:val="12"/>
        </w:numPr>
        <w:spacing w:after="240"/>
        <w:jc w:val="both"/>
        <w:rPr>
          <w:del w:id="32" w:author="Katrina Exter" w:date="2023-06-05T08:57:00Z"/>
          <w:rFonts w:ascii="Times New Roman" w:eastAsia="Times New Roman" w:hAnsi="Times New Roman"/>
        </w:rPr>
      </w:pPr>
      <w:del w:id="33" w:author="Katrina Exter" w:date="2023-06-05T08:57:00Z">
        <w:r w:rsidDel="00005EE4">
          <w:rPr>
            <w:rFonts w:ascii="Times New Roman" w:eastAsia="Times New Roman" w:hAnsi="Times New Roman"/>
          </w:rPr>
          <w:delText xml:space="preserve">Simplified process for describing ARMS images </w:delText>
        </w:r>
        <w:r w:rsidR="00345BD2" w:rsidDel="00005EE4">
          <w:rPr>
            <w:rFonts w:ascii="Times New Roman" w:eastAsia="Times New Roman" w:hAnsi="Times New Roman"/>
          </w:rPr>
          <w:delText xml:space="preserve">and manual observations </w:delText>
        </w:r>
        <w:r w:rsidDel="00005EE4">
          <w:rPr>
            <w:rFonts w:ascii="Times New Roman" w:eastAsia="Times New Roman" w:hAnsi="Times New Roman"/>
          </w:rPr>
          <w:delText>submitted to PlutoF, in Sec. 4.4</w:delText>
        </w:r>
        <w:r w:rsidR="00345BD2" w:rsidDel="00005EE4">
          <w:rPr>
            <w:rFonts w:ascii="Times New Roman" w:eastAsia="Times New Roman" w:hAnsi="Times New Roman"/>
          </w:rPr>
          <w:delText xml:space="preserve"> and 4.5</w:delText>
        </w:r>
      </w:del>
    </w:p>
    <w:p w14:paraId="5CDD18F6" w14:textId="0D67A01F" w:rsidR="00B5467D" w:rsidRPr="00B5467D" w:rsidRDefault="00B5467D" w:rsidP="00B5467D">
      <w:pPr>
        <w:pStyle w:val="ListParagraph"/>
        <w:numPr>
          <w:ilvl w:val="0"/>
          <w:numId w:val="12"/>
        </w:numPr>
        <w:spacing w:after="240"/>
        <w:jc w:val="both"/>
        <w:rPr>
          <w:rFonts w:ascii="Times New Roman" w:eastAsia="Times New Roman" w:hAnsi="Times New Roman"/>
        </w:rPr>
      </w:pPr>
      <w:del w:id="34" w:author="Katrina Exter" w:date="2023-06-05T08:57:00Z">
        <w:r w:rsidDel="00005EE4">
          <w:rPr>
            <w:rFonts w:ascii="Times New Roman" w:eastAsia="Times New Roman" w:hAnsi="Times New Roman"/>
          </w:rPr>
          <w:delText xml:space="preserve">New address for sending ARMS samples, in Sec. </w:delText>
        </w:r>
        <w:r w:rsidR="00345BD2" w:rsidDel="00005EE4">
          <w:rPr>
            <w:rFonts w:ascii="Times New Roman" w:eastAsia="Times New Roman" w:hAnsi="Times New Roman"/>
          </w:rPr>
          <w:delText>5</w:delText>
        </w:r>
      </w:del>
      <w:ins w:id="35" w:author="Katrina Exter" w:date="2023-06-05T08:57:00Z">
        <w:r w:rsidR="00005EE4">
          <w:rPr>
            <w:rFonts w:ascii="Times New Roman" w:eastAsia="Times New Roman" w:hAnsi="Times New Roman"/>
          </w:rPr>
          <w:t xml:space="preserve">Update to the instructions regarding storage of material samples </w:t>
        </w:r>
      </w:ins>
    </w:p>
    <w:p w14:paraId="0000003A" w14:textId="77777777" w:rsidR="00131353" w:rsidRDefault="00000000">
      <w:pPr>
        <w:pStyle w:val="Heading1"/>
        <w:jc w:val="both"/>
        <w:rPr>
          <w:rFonts w:ascii="Times New Roman" w:eastAsia="Times New Roman" w:hAnsi="Times New Roman" w:cs="Times New Roman"/>
        </w:rPr>
      </w:pPr>
      <w:bookmarkStart w:id="36" w:name="_Toc111187471"/>
      <w:r>
        <w:rPr>
          <w:rFonts w:ascii="Times New Roman" w:eastAsia="Times New Roman" w:hAnsi="Times New Roman" w:cs="Times New Roman"/>
        </w:rPr>
        <w:t>2. Design your observatory</w:t>
      </w:r>
      <w:bookmarkEnd w:id="36"/>
    </w:p>
    <w:p w14:paraId="0000003B" w14:textId="77777777" w:rsidR="00131353" w:rsidRDefault="00131353">
      <w:pPr>
        <w:jc w:val="both"/>
        <w:rPr>
          <w:rFonts w:ascii="Times New Roman" w:eastAsia="Times New Roman" w:hAnsi="Times New Roman"/>
        </w:rPr>
      </w:pPr>
    </w:p>
    <w:p w14:paraId="0000003C" w14:textId="77777777" w:rsidR="00131353" w:rsidRDefault="00000000">
      <w:pPr>
        <w:jc w:val="both"/>
        <w:rPr>
          <w:rFonts w:ascii="Times New Roman" w:eastAsia="Times New Roman" w:hAnsi="Times New Roman"/>
        </w:rPr>
      </w:pPr>
      <w:r>
        <w:rPr>
          <w:rFonts w:ascii="Times New Roman" w:eastAsia="Times New Roman" w:hAnsi="Times New Roman"/>
        </w:rPr>
        <w:t xml:space="preserve">Before going ahead with ordering your ARMS unit(s), a certain amount of preparation is necessary. </w:t>
      </w:r>
    </w:p>
    <w:p w14:paraId="0000003D" w14:textId="77777777" w:rsidR="00131353" w:rsidRDefault="00000000">
      <w:pPr>
        <w:pStyle w:val="Heading2"/>
        <w:jc w:val="both"/>
        <w:rPr>
          <w:rFonts w:ascii="Times New Roman" w:eastAsia="Times New Roman" w:hAnsi="Times New Roman" w:cs="Times New Roman"/>
        </w:rPr>
      </w:pPr>
      <w:bookmarkStart w:id="37" w:name="_Toc111187472"/>
      <w:r>
        <w:rPr>
          <w:rFonts w:ascii="Times New Roman" w:eastAsia="Times New Roman" w:hAnsi="Times New Roman" w:cs="Times New Roman"/>
        </w:rPr>
        <w:t>2.1. Choosing observatory sites and deployment periods</w:t>
      </w:r>
      <w:bookmarkEnd w:id="37"/>
    </w:p>
    <w:p w14:paraId="0000003E" w14:textId="77777777" w:rsidR="00131353" w:rsidRDefault="00131353">
      <w:pPr>
        <w:widowControl w:val="0"/>
        <w:jc w:val="both"/>
        <w:rPr>
          <w:rFonts w:ascii="Times New Roman" w:eastAsia="Times New Roman" w:hAnsi="Times New Roman"/>
        </w:rPr>
      </w:pPr>
    </w:p>
    <w:p w14:paraId="0000003F"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 xml:space="preserve">kinds of investigations, </w:t>
      </w:r>
    </w:p>
    <w:p w14:paraId="00000040" w14:textId="77777777" w:rsidR="00131353" w:rsidRDefault="00131353">
      <w:pPr>
        <w:widowControl w:val="0"/>
        <w:jc w:val="both"/>
        <w:rPr>
          <w:rFonts w:ascii="Times New Roman" w:eastAsia="Times New Roman" w:hAnsi="Times New Roman"/>
        </w:rPr>
      </w:pPr>
    </w:p>
    <w:p w14:paraId="00000041" w14:textId="77777777" w:rsidR="00131353" w:rsidRDefault="00000000">
      <w:pPr>
        <w:widowControl w:val="0"/>
        <w:ind w:left="425"/>
        <w:jc w:val="both"/>
        <w:rPr>
          <w:rFonts w:ascii="Times New Roman" w:eastAsia="Times New Roman" w:hAnsi="Times New Roman"/>
        </w:rPr>
      </w:pPr>
      <w:proofErr w:type="spellStart"/>
      <w:r>
        <w:rPr>
          <w:rFonts w:ascii="Times New Roman" w:eastAsia="Times New Roman" w:hAnsi="Times New Roman"/>
          <w:color w:val="000000"/>
        </w:rPr>
        <w:t>i</w:t>
      </w:r>
      <w:proofErr w:type="spellEnd"/>
      <w:r>
        <w:rPr>
          <w:rFonts w:ascii="Times New Roman" w:eastAsia="Times New Roman" w:hAnsi="Times New Roman"/>
          <w:color w:val="000000"/>
        </w:rPr>
        <w:t>) Non-indigenous species (NIS) surveys and mon</w:t>
      </w:r>
      <w:r>
        <w:rPr>
          <w:rFonts w:ascii="Times New Roman" w:eastAsia="Times New Roman" w:hAnsi="Times New Roman"/>
        </w:rPr>
        <w:t xml:space="preserve">itoring, based on short-term deployments during 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0000042" w14:textId="77777777" w:rsidR="00131353" w:rsidRDefault="00131353">
      <w:pPr>
        <w:widowControl w:val="0"/>
        <w:ind w:left="425"/>
        <w:jc w:val="both"/>
        <w:rPr>
          <w:rFonts w:ascii="Times New Roman" w:eastAsia="Times New Roman" w:hAnsi="Times New Roman"/>
        </w:rPr>
      </w:pPr>
    </w:p>
    <w:p w14:paraId="00000043" w14:textId="3F00BC6C" w:rsidR="00131353"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w:t>
      </w:r>
      <w:proofErr w:type="gramStart"/>
      <w:r>
        <w:rPr>
          <w:rFonts w:ascii="Times New Roman" w:eastAsia="Times New Roman" w:hAnsi="Times New Roman"/>
          <w:color w:val="000000"/>
        </w:rPr>
        <w:t>Biological</w:t>
      </w:r>
      <w:proofErr w:type="gramEnd"/>
      <w:r>
        <w:rPr>
          <w:rFonts w:ascii="Times New Roman" w:eastAsia="Times New Roman" w:hAnsi="Times New Roman"/>
          <w:color w:val="000000"/>
        </w:rPr>
        <w:t xml:space="preserve">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w:t>
      </w:r>
      <w:ins w:id="38" w:author="Katrina Exter" w:date="2023-06-05T08:58:00Z">
        <w:r w:rsidR="00005EE4">
          <w:rPr>
            <w:rFonts w:ascii="Times New Roman" w:eastAsia="Times New Roman" w:hAnsi="Times New Roman"/>
            <w:color w:val="000000"/>
          </w:rPr>
          <w:t>T</w:t>
        </w:r>
      </w:ins>
      <w:del w:id="39" w:author="Katrina Exter" w:date="2023-06-05T08:58:00Z">
        <w:r w:rsidDel="00005EE4">
          <w:rPr>
            <w:rFonts w:ascii="Times New Roman" w:eastAsia="Times New Roman" w:hAnsi="Times New Roman"/>
            <w:color w:val="000000"/>
          </w:rPr>
          <w:delText>t</w:delText>
        </w:r>
      </w:del>
      <w:r>
        <w:rPr>
          <w:rFonts w:ascii="Times New Roman" w:eastAsia="Times New Roman" w:hAnsi="Times New Roman"/>
          <w:color w:val="000000"/>
        </w:rPr>
        <w:t xml:space="preserve">erm </w:t>
      </w:r>
      <w:ins w:id="40" w:author="Katrina Exter" w:date="2023-06-05T08:58:00Z">
        <w:r w:rsidR="00005EE4">
          <w:rPr>
            <w:rFonts w:ascii="Times New Roman" w:eastAsia="Times New Roman" w:hAnsi="Times New Roman"/>
            <w:color w:val="000000"/>
          </w:rPr>
          <w:t>E</w:t>
        </w:r>
      </w:ins>
      <w:del w:id="41" w:author="Katrina Exter" w:date="2023-06-05T08:58:00Z">
        <w:r w:rsidDel="00005EE4">
          <w:rPr>
            <w:rFonts w:ascii="Times New Roman" w:eastAsia="Times New Roman" w:hAnsi="Times New Roman"/>
            <w:color w:val="000000"/>
          </w:rPr>
          <w:delText>e</w:delText>
        </w:r>
      </w:del>
      <w:r>
        <w:rPr>
          <w:rFonts w:ascii="Times New Roman" w:eastAsia="Times New Roman" w:hAnsi="Times New Roman"/>
          <w:color w:val="000000"/>
        </w:rPr>
        <w:t xml:space="preserve">cological </w:t>
      </w:r>
      <w:ins w:id="42" w:author="Katrina Exter" w:date="2023-06-05T08:59:00Z">
        <w:r w:rsidR="00005EE4">
          <w:rPr>
            <w:rFonts w:ascii="Times New Roman" w:eastAsia="Times New Roman" w:hAnsi="Times New Roman"/>
            <w:color w:val="000000"/>
          </w:rPr>
          <w:t>R</w:t>
        </w:r>
      </w:ins>
      <w:del w:id="43" w:author="Katrina Exter" w:date="2023-06-05T08:59:00Z">
        <w:r w:rsidDel="00005EE4">
          <w:rPr>
            <w:rFonts w:ascii="Times New Roman" w:eastAsia="Times New Roman" w:hAnsi="Times New Roman"/>
            <w:color w:val="000000"/>
          </w:rPr>
          <w:delText>r</w:delText>
        </w:r>
      </w:del>
      <w:r>
        <w:rPr>
          <w:rFonts w:ascii="Times New Roman" w:eastAsia="Times New Roman" w:hAnsi="Times New Roman"/>
          <w:color w:val="000000"/>
        </w:rPr>
        <w:t>esearch; LTER)</w:t>
      </w:r>
    </w:p>
    <w:p w14:paraId="00000044" w14:textId="77777777" w:rsidR="00131353" w:rsidRDefault="00131353">
      <w:pPr>
        <w:widowControl w:val="0"/>
        <w:jc w:val="both"/>
        <w:rPr>
          <w:rFonts w:ascii="Times New Roman" w:eastAsia="Times New Roman" w:hAnsi="Times New Roman"/>
        </w:rPr>
      </w:pPr>
    </w:p>
    <w:p w14:paraId="00000045" w14:textId="77777777" w:rsidR="00131353"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sites”,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 xml:space="preserve">deployment and </w:t>
      </w:r>
      <w:proofErr w:type="gramStart"/>
      <w:r>
        <w:rPr>
          <w:rFonts w:ascii="Times New Roman" w:eastAsia="Times New Roman" w:hAnsi="Times New Roman"/>
          <w:color w:val="000000"/>
        </w:rPr>
        <w:t>retriev</w:t>
      </w:r>
      <w:r>
        <w:rPr>
          <w:rFonts w:ascii="Times New Roman" w:eastAsia="Times New Roman" w:hAnsi="Times New Roman"/>
        </w:rPr>
        <w:t>al</w:t>
      </w:r>
      <w:r>
        <w:rPr>
          <w:rFonts w:ascii="Times New Roman" w:eastAsia="Times New Roman" w:hAnsi="Times New Roman"/>
          <w:color w:val="000000"/>
        </w:rPr>
        <w:t>, and</w:t>
      </w:r>
      <w:proofErr w:type="gramEnd"/>
      <w:r>
        <w:rPr>
          <w:rFonts w:ascii="Times New Roman" w:eastAsia="Times New Roman" w:hAnsi="Times New Roman"/>
          <w:color w:val="000000"/>
        </w:rPr>
        <w:t xml:space="preserve">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0000046" w14:textId="77777777" w:rsidR="00131353" w:rsidRDefault="00131353">
      <w:pPr>
        <w:widowControl w:val="0"/>
        <w:jc w:val="both"/>
        <w:rPr>
          <w:rFonts w:ascii="Times New Roman" w:eastAsia="Times New Roman" w:hAnsi="Times New Roman"/>
        </w:rPr>
      </w:pPr>
    </w:p>
    <w:p w14:paraId="00000047"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w:t>
      </w:r>
      <w:proofErr w:type="gramStart"/>
      <w:r>
        <w:rPr>
          <w:rFonts w:ascii="Times New Roman" w:eastAsia="Times New Roman" w:hAnsi="Times New Roman"/>
          <w:b/>
        </w:rPr>
        <w:t>in the area of</w:t>
      </w:r>
      <w:proofErr w:type="gramEnd"/>
      <w:r>
        <w:rPr>
          <w:rFonts w:ascii="Times New Roman" w:eastAsia="Times New Roman" w:hAnsi="Times New Roman"/>
          <w:b/>
        </w:rPr>
        <w:t xml:space="preserve">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0000048" w14:textId="77777777" w:rsidR="00131353" w:rsidRDefault="00131353">
      <w:pPr>
        <w:widowControl w:val="0"/>
        <w:jc w:val="both"/>
        <w:rPr>
          <w:rFonts w:ascii="Times New Roman" w:eastAsia="Times New Roman" w:hAnsi="Times New Roman"/>
        </w:rPr>
      </w:pPr>
    </w:p>
    <w:p w14:paraId="00000049" w14:textId="5E40AC0F" w:rsidR="00131353"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w:t>
      </w:r>
      <w:proofErr w:type="gramStart"/>
      <w:r>
        <w:rPr>
          <w:rFonts w:ascii="Times New Roman" w:eastAsia="Times New Roman" w:hAnsi="Times New Roman"/>
        </w:rPr>
        <w:t>has to</w:t>
      </w:r>
      <w:proofErr w:type="gramEnd"/>
      <w:r>
        <w:rPr>
          <w:rFonts w:ascii="Times New Roman" w:eastAsia="Times New Roman" w:hAnsi="Times New Roman"/>
        </w:rPr>
        <w:t xml:space="preserve">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w:t>
      </w:r>
      <w:r>
        <w:rPr>
          <w:rFonts w:ascii="Times New Roman" w:eastAsia="Times New Roman" w:hAnsi="Times New Roman"/>
        </w:rPr>
        <w:lastRenderedPageBreak/>
        <w:t xml:space="preserve">(Fig.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w:t>
      </w:r>
      <w:del w:id="44" w:author="Katrina Exter" w:date="2023-06-05T09:20:00Z">
        <w:r w:rsidDel="00086E5E">
          <w:rPr>
            <w:rFonts w:ascii="Times New Roman" w:eastAsia="Times New Roman" w:hAnsi="Times New Roman"/>
          </w:rPr>
          <w:delText>prefered</w:delText>
        </w:r>
      </w:del>
      <w:ins w:id="45" w:author="Katrina Exter" w:date="2023-06-05T09:20:00Z">
        <w:r w:rsidR="00086E5E">
          <w:rPr>
            <w:rFonts w:ascii="Times New Roman" w:eastAsia="Times New Roman" w:hAnsi="Times New Roman"/>
          </w:rPr>
          <w:t>preferred</w:t>
        </w:r>
      </w:ins>
      <w:r>
        <w:rPr>
          <w:rFonts w:ascii="Times New Roman" w:eastAsia="Times New Roman" w:hAnsi="Times New Roman"/>
        </w:rPr>
        <w:t xml:space="preserve">. We also recommend you deploy your ARMS every year in the same place. </w:t>
      </w:r>
    </w:p>
    <w:p w14:paraId="0000004A" w14:textId="77777777" w:rsidR="00131353" w:rsidRDefault="00131353">
      <w:pPr>
        <w:widowControl w:val="0"/>
        <w:jc w:val="both"/>
        <w:rPr>
          <w:rFonts w:ascii="Times New Roman" w:eastAsia="Times New Roman" w:hAnsi="Times New Roman"/>
        </w:rPr>
      </w:pPr>
    </w:p>
    <w:p w14:paraId="0000004B"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Definition of replicates.</w:t>
      </w:r>
      <w:r>
        <w:rPr>
          <w:rFonts w:ascii="Times New Roman" w:eastAsia="Times New Roman" w:hAnsi="Times New Roman"/>
        </w:rPr>
        <w:t xml:space="preserve"> 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measuring device for the diversity of the local benthic community. We need several replicates for a reliable diversity assessment. With this consideration in mind, we define the following hierarchical structure of replicates within the ARMS programme:</w:t>
      </w:r>
    </w:p>
    <w:p w14:paraId="0000004C" w14:textId="77777777" w:rsidR="00131353"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 xml:space="preserve">Independent samples, </w:t>
      </w:r>
      <w:proofErr w:type="gramStart"/>
      <w:r>
        <w:rPr>
          <w:rFonts w:ascii="Times New Roman" w:eastAsia="Times New Roman" w:hAnsi="Times New Roman"/>
          <w:i/>
        </w:rPr>
        <w:t>i.e.</w:t>
      </w:r>
      <w:proofErr w:type="gramEnd"/>
      <w:r>
        <w:rPr>
          <w:rFonts w:ascii="Times New Roman" w:eastAsia="Times New Roman" w:hAnsi="Times New Roman"/>
          <w:i/>
        </w:rPr>
        <w:t xml:space="preserve"> several ARMS units deployed over a broad study area:</w:t>
      </w:r>
      <w:r>
        <w:rPr>
          <w:rFonts w:ascii="Times New Roman" w:eastAsia="Times New Roman" w:hAnsi="Times New Roman"/>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0000004D" w14:textId="77777777" w:rsidR="00131353" w:rsidRDefault="00000000">
      <w:pPr>
        <w:widowControl w:val="0"/>
        <w:numPr>
          <w:ilvl w:val="0"/>
          <w:numId w:val="1"/>
        </w:numPr>
        <w:ind w:left="425"/>
        <w:jc w:val="both"/>
        <w:rPr>
          <w:rFonts w:ascii="Times New Roman" w:eastAsia="Times New Roman" w:hAnsi="Times New Roman"/>
        </w:rPr>
      </w:pPr>
      <w:r>
        <w:rPr>
          <w:rFonts w:ascii="Times New Roman" w:eastAsia="Times New Roman" w:hAnsi="Times New Roman"/>
          <w:i/>
        </w:rPr>
        <w:t xml:space="preserve">Technical or field replicate, </w:t>
      </w:r>
      <w:proofErr w:type="gramStart"/>
      <w:r>
        <w:rPr>
          <w:rFonts w:ascii="Times New Roman" w:eastAsia="Times New Roman" w:hAnsi="Times New Roman"/>
          <w:i/>
        </w:rPr>
        <w:t>i.e.</w:t>
      </w:r>
      <w:proofErr w:type="gramEnd"/>
      <w:r>
        <w:rPr>
          <w:rFonts w:ascii="Times New Roman" w:eastAsia="Times New Roman" w:hAnsi="Times New Roman"/>
          <w:i/>
        </w:rPr>
        <w:t xml:space="preserve"> separate ARMS units deployed very close to each other:</w:t>
      </w:r>
      <w:r>
        <w:rPr>
          <w:rFonts w:ascii="Times New Roman" w:eastAsia="Times New Roman" w:hAnsi="Times New Roman"/>
        </w:rPr>
        <w:t xml:space="preserve"> here we have ARMS replicates in the sense of technical 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LTER. We recommend using three ARMS per locality.</w:t>
      </w:r>
    </w:p>
    <w:p w14:paraId="0000004E" w14:textId="77777777" w:rsidR="00131353" w:rsidRDefault="00131353">
      <w:pPr>
        <w:widowControl w:val="0"/>
        <w:jc w:val="both"/>
        <w:rPr>
          <w:rFonts w:ascii="Times New Roman" w:eastAsia="Times New Roman" w:hAnsi="Times New Roman"/>
        </w:rPr>
      </w:pPr>
    </w:p>
    <w:p w14:paraId="0000004F" w14:textId="082C5324" w:rsidR="00131353" w:rsidRDefault="00000000">
      <w:pPr>
        <w:widowControl w:val="0"/>
        <w:jc w:val="both"/>
        <w:rPr>
          <w:rFonts w:ascii="Times New Roman" w:eastAsia="Times New Roman" w:hAnsi="Times New Roman"/>
        </w:rPr>
      </w:pPr>
      <w:r>
        <w:rPr>
          <w:rFonts w:ascii="Times New Roman" w:eastAsia="Times New Roman" w:hAnsi="Times New Roman"/>
        </w:rPr>
        <w:t xml:space="preserve">Note that material sample replicates are separate to these ARMS (units) </w:t>
      </w:r>
      <w:proofErr w:type="gramStart"/>
      <w:r>
        <w:rPr>
          <w:rFonts w:ascii="Times New Roman" w:eastAsia="Times New Roman" w:hAnsi="Times New Roman"/>
        </w:rPr>
        <w:t>replicate</w:t>
      </w:r>
      <w:r w:rsidR="00EE56E8">
        <w:rPr>
          <w:rFonts w:ascii="Times New Roman" w:eastAsia="Times New Roman" w:hAnsi="Times New Roman"/>
        </w:rPr>
        <w:t>s</w:t>
      </w:r>
      <w:r>
        <w:rPr>
          <w:rFonts w:ascii="Times New Roman" w:eastAsia="Times New Roman" w:hAnsi="Times New Roman"/>
        </w:rPr>
        <w:t>, and</w:t>
      </w:r>
      <w:proofErr w:type="gramEnd"/>
      <w:r>
        <w:rPr>
          <w:rFonts w:ascii="Times New Roman" w:eastAsia="Times New Roman" w:hAnsi="Times New Roman"/>
        </w:rPr>
        <w:t xml:space="preserve"> are discussed in Sections 4.3 and 5.2. </w:t>
      </w:r>
    </w:p>
    <w:p w14:paraId="00000050" w14:textId="77777777" w:rsidR="00131353" w:rsidRDefault="00131353">
      <w:pPr>
        <w:widowControl w:val="0"/>
        <w:jc w:val="both"/>
        <w:rPr>
          <w:rFonts w:ascii="Times New Roman" w:eastAsia="Times New Roman" w:hAnsi="Times New Roman"/>
        </w:rPr>
      </w:pPr>
    </w:p>
    <w:p w14:paraId="00000051"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w:t>
      </w:r>
      <w:proofErr w:type="gramStart"/>
      <w:r>
        <w:rPr>
          <w:rFonts w:ascii="Times New Roman" w:eastAsia="Times New Roman" w:hAnsi="Times New Roman"/>
        </w:rPr>
        <w:t>e.g.</w:t>
      </w:r>
      <w:proofErr w:type="gramEnd"/>
      <w:r>
        <w:rPr>
          <w:rFonts w:ascii="Times New Roman" w:eastAsia="Times New Roman" w:hAnsi="Times New Roman"/>
        </w:rPr>
        <w:t xml:space="preserve">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0000052"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0000053"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0000054" w14:textId="77777777" w:rsidR="00131353" w:rsidRDefault="00131353">
      <w:pPr>
        <w:widowControl w:val="0"/>
        <w:jc w:val="both"/>
        <w:rPr>
          <w:rFonts w:ascii="Times New Roman" w:eastAsia="Times New Roman" w:hAnsi="Times New Roman"/>
        </w:rPr>
      </w:pPr>
    </w:p>
    <w:p w14:paraId="00000055" w14:textId="77777777"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rPr>
        <w:t xml:space="preserve">How many replicates should be deployed? </w:t>
      </w:r>
      <w:r>
        <w:rPr>
          <w:rFonts w:ascii="Times New Roman" w:eastAsia="Times New Roman" w:hAnsi="Times New Roman"/>
        </w:rPr>
        <w:t xml:space="preserve">We recommend deploying three ARMS per site, </w:t>
      </w:r>
      <w:proofErr w:type="gramStart"/>
      <w:r>
        <w:rPr>
          <w:rFonts w:ascii="Times New Roman" w:eastAsia="Times New Roman" w:hAnsi="Times New Roman"/>
        </w:rPr>
        <w:t>in close proximity to</w:t>
      </w:r>
      <w:proofErr w:type="gramEnd"/>
      <w:r>
        <w:rPr>
          <w:rFonts w:ascii="Times New Roman" w:eastAsia="Times New Roman" w:hAnsi="Times New Roman"/>
        </w:rPr>
        <w:t xml:space="preserve"> each other. </w:t>
      </w:r>
      <w:r>
        <w:rPr>
          <w:rFonts w:ascii="Times New Roman" w:eastAsia="Times New Roman" w:hAnsi="Times New Roman"/>
          <w:color w:val="000000"/>
        </w:rPr>
        <w:t>This will help to get a representative capture from the area (repl</w:t>
      </w:r>
      <w:r>
        <w:rPr>
          <w:rFonts w:ascii="Times New Roman" w:eastAsia="Times New Roman" w:hAnsi="Times New Roman"/>
        </w:rPr>
        <w:t>icate type 2)</w:t>
      </w:r>
      <w:r>
        <w:rPr>
          <w:rFonts w:ascii="Times New Roman" w:eastAsia="Times New Roman" w:hAnsi="Times New Roman"/>
          <w:color w:val="000000"/>
        </w:rPr>
        <w:t xml:space="preserve">.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p>
    <w:p w14:paraId="00000056" w14:textId="77777777" w:rsidR="00131353" w:rsidRDefault="00131353">
      <w:pPr>
        <w:widowControl w:val="0"/>
        <w:jc w:val="both"/>
        <w:rPr>
          <w:rFonts w:ascii="Times New Roman" w:eastAsia="Times New Roman" w:hAnsi="Times New Roman"/>
        </w:rPr>
      </w:pPr>
    </w:p>
    <w:p w14:paraId="00000057" w14:textId="26CF79E4" w:rsidR="00131353" w:rsidRDefault="00000000">
      <w:pPr>
        <w:widowControl w:val="0"/>
        <w:jc w:val="both"/>
        <w:rPr>
          <w:rFonts w:ascii="Times New Roman" w:eastAsia="Times New Roman" w:hAnsi="Times New Roman"/>
          <w:strike/>
        </w:rPr>
      </w:pPr>
      <w:proofErr w:type="spellStart"/>
      <w:r>
        <w:rPr>
          <w:rFonts w:ascii="Times New Roman" w:eastAsia="Times New Roman" w:hAnsi="Times New Roman"/>
          <w:b/>
        </w:rPr>
        <w:t>Spatio</w:t>
      </w:r>
      <w:proofErr w:type="spellEnd"/>
      <w:r>
        <w:rPr>
          <w:rFonts w:ascii="Times New Roman" w:eastAsia="Times New Roman" w:hAnsi="Times New Roman"/>
          <w:b/>
        </w:rPr>
        <w:t>-temporal distribution of replicates.</w:t>
      </w:r>
      <w:r>
        <w:rPr>
          <w:rFonts w:ascii="Times New Roman" w:eastAsia="Times New Roman" w:hAnsi="Times New Roman"/>
        </w:rPr>
        <w:t xml:space="preserve"> For NIS monitoring, the three ARMS should be deployed as independent samples (replicate type 1), at different sites within the study area (</w:t>
      </w:r>
      <w:proofErr w:type="gramStart"/>
      <w:r>
        <w:rPr>
          <w:rFonts w:ascii="Times New Roman" w:eastAsia="Times New Roman" w:hAnsi="Times New Roman"/>
        </w:rPr>
        <w:t>e.g.</w:t>
      </w:r>
      <w:proofErr w:type="gramEnd"/>
      <w:r>
        <w:rPr>
          <w:rFonts w:ascii="Times New Roman" w:eastAsia="Times New Roman" w:hAnsi="Times New Roman"/>
        </w:rPr>
        <w:t xml:space="preserve"> the marina that is being</w:t>
      </w:r>
      <w:r w:rsidR="00EE56E8">
        <w:rPr>
          <w:rFonts w:ascii="Times New Roman" w:eastAsia="Times New Roman" w:hAnsi="Times New Roman"/>
        </w:rPr>
        <w:t xml:space="preserve"> </w:t>
      </w:r>
      <w:r>
        <w:rPr>
          <w:rFonts w:ascii="Times New Roman" w:eastAsia="Times New Roman" w:hAnsi="Times New Roman"/>
        </w:rPr>
        <w:t xml:space="preserve">monitored) which represent different microhabitats and thus maximising the number of observed NIS. For LTER the number of samples is less important, however for time-series the replicability is crucial: we recommend selecting one specific site within the area of </w:t>
      </w:r>
      <w:proofErr w:type="gramStart"/>
      <w:r>
        <w:rPr>
          <w:rFonts w:ascii="Times New Roman" w:eastAsia="Times New Roman" w:hAnsi="Times New Roman"/>
        </w:rPr>
        <w:t>interest, and</w:t>
      </w:r>
      <w:proofErr w:type="gramEnd"/>
      <w:r>
        <w:rPr>
          <w:rFonts w:ascii="Times New Roman" w:eastAsia="Times New Roman" w:hAnsi="Times New Roman"/>
        </w:rPr>
        <w:t xml:space="preserve"> deploying three ARMS in close vicinity within the same habitat, these would be field replicates (type 2 in the list above).</w:t>
      </w:r>
    </w:p>
    <w:p w14:paraId="00000058" w14:textId="77777777" w:rsidR="00131353" w:rsidRDefault="00131353">
      <w:pPr>
        <w:widowControl w:val="0"/>
        <w:jc w:val="both"/>
        <w:rPr>
          <w:rFonts w:ascii="Times New Roman" w:eastAsia="Times New Roman" w:hAnsi="Times New Roman"/>
        </w:rPr>
      </w:pPr>
    </w:p>
    <w:p w14:paraId="00000059"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Practical details.</w:t>
      </w:r>
      <w:r>
        <w:rPr>
          <w:rFonts w:ascii="Times New Roman" w:eastAsia="Times New Roman" w:hAnsi="Times New Roman"/>
        </w:rPr>
        <w:t xml:space="preserve"> Especially for NIS studies, ARMS can be attached to the jetties of marinas (</w:t>
      </w:r>
      <w:proofErr w:type="gramStart"/>
      <w:r>
        <w:rPr>
          <w:rFonts w:ascii="Times New Roman" w:eastAsia="Times New Roman" w:hAnsi="Times New Roman"/>
        </w:rPr>
        <w:t>e.g.</w:t>
      </w:r>
      <w:proofErr w:type="gramEnd"/>
      <w:r>
        <w:rPr>
          <w:rFonts w:ascii="Times New Roman" w:eastAsia="Times New Roman" w:hAnsi="Times New Roman"/>
        </w:rPr>
        <w:t xml:space="preserve"> underneath). In this case you </w:t>
      </w:r>
      <w:proofErr w:type="gramStart"/>
      <w:r>
        <w:rPr>
          <w:rFonts w:ascii="Times New Roman" w:eastAsia="Times New Roman" w:hAnsi="Times New Roman"/>
        </w:rPr>
        <w:t>have to</w:t>
      </w:r>
      <w:proofErr w:type="gramEnd"/>
      <w:r>
        <w:rPr>
          <w:rFonts w:ascii="Times New Roman" w:eastAsia="Times New Roman" w:hAnsi="Times New Roman"/>
        </w:rPr>
        <w:t xml:space="preserve"> make sure that: </w:t>
      </w:r>
      <w:proofErr w:type="spellStart"/>
      <w:r>
        <w:rPr>
          <w:rFonts w:ascii="Times New Roman" w:eastAsia="Times New Roman" w:hAnsi="Times New Roman"/>
        </w:rPr>
        <w:t>i</w:t>
      </w:r>
      <w:proofErr w:type="spellEnd"/>
      <w:r>
        <w:rPr>
          <w:rFonts w:ascii="Times New Roman" w:eastAsia="Times New Roman" w:hAnsi="Times New Roman"/>
        </w:rPr>
        <w:t xml:space="preserve">) the connecting rope is clearly marked with a label (Fig. 1D), and ii) the ARMS and connecting rope are not in the way of propellers or currents made </w:t>
      </w:r>
      <w:r>
        <w:rPr>
          <w:rFonts w:ascii="Times New Roman" w:eastAsia="Times New Roman" w:hAnsi="Times New Roman"/>
        </w:rPr>
        <w:lastRenderedPageBreak/>
        <w:t xml:space="preserve">by vessels and boats. </w:t>
      </w:r>
    </w:p>
    <w:p w14:paraId="0000005A" w14:textId="77777777" w:rsidR="00131353" w:rsidRDefault="00131353">
      <w:pPr>
        <w:widowControl w:val="0"/>
        <w:jc w:val="both"/>
        <w:rPr>
          <w:rFonts w:ascii="Times New Roman" w:eastAsia="Times New Roman" w:hAnsi="Times New Roman"/>
        </w:rPr>
      </w:pPr>
    </w:p>
    <w:tbl>
      <w:tblPr>
        <w:tblStyle w:val="ac"/>
        <w:tblW w:w="9056" w:type="dxa"/>
        <w:tblBorders>
          <w:top w:val="nil"/>
          <w:left w:val="nil"/>
          <w:bottom w:val="nil"/>
          <w:right w:val="nil"/>
          <w:insideH w:val="nil"/>
          <w:insideV w:val="nil"/>
        </w:tblBorders>
        <w:tblLayout w:type="fixed"/>
        <w:tblLook w:val="0400" w:firstRow="0" w:lastRow="0" w:firstColumn="0" w:lastColumn="0" w:noHBand="0" w:noVBand="1"/>
      </w:tblPr>
      <w:tblGrid>
        <w:gridCol w:w="5414"/>
        <w:gridCol w:w="3642"/>
      </w:tblGrid>
      <w:tr w:rsidR="00131353" w14:paraId="75EB5CAC" w14:textId="77777777">
        <w:tc>
          <w:tcPr>
            <w:tcW w:w="5414" w:type="dxa"/>
          </w:tcPr>
          <w:p w14:paraId="0000005B" w14:textId="77777777" w:rsidR="00131353" w:rsidRDefault="00000000">
            <w:pPr>
              <w:widowControl w:val="0"/>
              <w:jc w:val="both"/>
              <w:rPr>
                <w:rFonts w:ascii="Times New Roman" w:eastAsia="Times New Roman" w:hAnsi="Times New Roman"/>
              </w:rPr>
            </w:pPr>
            <w:r>
              <w:rPr>
                <w:rFonts w:ascii="Times New Roman" w:eastAsia="Times New Roman" w:hAnsi="Times New Roman"/>
                <w:noProof/>
              </w:rPr>
              <w:drawing>
                <wp:inline distT="0" distB="0" distL="0" distR="0" wp14:anchorId="3726104B" wp14:editId="4A4BCD3C">
                  <wp:extent cx="3257367" cy="3242277"/>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257367" cy="3242277"/>
                          </a:xfrm>
                          <a:prstGeom prst="rect">
                            <a:avLst/>
                          </a:prstGeom>
                          <a:ln/>
                        </pic:spPr>
                      </pic:pic>
                    </a:graphicData>
                  </a:graphic>
                </wp:inline>
              </w:drawing>
            </w:r>
          </w:p>
        </w:tc>
        <w:tc>
          <w:tcPr>
            <w:tcW w:w="3642" w:type="dxa"/>
          </w:tcPr>
          <w:p w14:paraId="0000005C" w14:textId="77777777" w:rsidR="00131353"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000005D" w14:textId="77777777" w:rsidR="00131353" w:rsidRDefault="00131353">
            <w:pPr>
              <w:widowControl w:val="0"/>
              <w:jc w:val="both"/>
              <w:rPr>
                <w:rFonts w:ascii="Times New Roman" w:eastAsia="Times New Roman" w:hAnsi="Times New Roman"/>
                <w:i/>
              </w:rPr>
            </w:pPr>
          </w:p>
          <w:p w14:paraId="0000005E" w14:textId="77777777" w:rsidR="00131353" w:rsidRDefault="00131353">
            <w:pPr>
              <w:widowControl w:val="0"/>
              <w:jc w:val="both"/>
              <w:rPr>
                <w:rFonts w:ascii="Times New Roman" w:eastAsia="Times New Roman" w:hAnsi="Times New Roman"/>
              </w:rPr>
            </w:pPr>
          </w:p>
        </w:tc>
      </w:tr>
    </w:tbl>
    <w:p w14:paraId="0000005F" w14:textId="77777777" w:rsidR="00131353" w:rsidRDefault="00000000">
      <w:pPr>
        <w:pStyle w:val="Heading2"/>
        <w:jc w:val="both"/>
        <w:rPr>
          <w:rFonts w:ascii="Times New Roman" w:eastAsia="Times New Roman" w:hAnsi="Times New Roman" w:cs="Times New Roman"/>
        </w:rPr>
      </w:pPr>
      <w:bookmarkStart w:id="46" w:name="_Toc111187473"/>
      <w:r>
        <w:rPr>
          <w:rFonts w:ascii="Times New Roman" w:eastAsia="Times New Roman" w:hAnsi="Times New Roman" w:cs="Times New Roman"/>
        </w:rPr>
        <w:t>2.2. Registration</w:t>
      </w:r>
      <w:bookmarkEnd w:id="46"/>
    </w:p>
    <w:p w14:paraId="00000060" w14:textId="77777777" w:rsidR="00131353" w:rsidRDefault="00131353">
      <w:pPr>
        <w:jc w:val="both"/>
        <w:rPr>
          <w:rFonts w:ascii="Times New Roman" w:eastAsia="Times New Roman" w:hAnsi="Times New Roman"/>
        </w:rPr>
      </w:pPr>
    </w:p>
    <w:p w14:paraId="00000061" w14:textId="36C7FB8C" w:rsidR="00131353" w:rsidRDefault="00000000">
      <w:pPr>
        <w:jc w:val="both"/>
        <w:rPr>
          <w:rFonts w:ascii="Times New Roman" w:eastAsia="Times New Roman" w:hAnsi="Times New Roman"/>
        </w:rPr>
      </w:pPr>
      <w:r>
        <w:rPr>
          <w:rFonts w:ascii="Times New Roman" w:eastAsia="Times New Roman" w:hAnsi="Times New Roman"/>
        </w:rPr>
        <w:t>We recommend that you start preparing for the deployment of the ARMS at your chosen observatory site(s) about 3-4 months ahead of time. You should register as a new partner of ARMS-MBON using the registration form available on the ARMS-MBON website (</w:t>
      </w:r>
      <w:hyperlink r:id="rId10">
        <w:r>
          <w:rPr>
            <w:rFonts w:ascii="Times New Roman" w:eastAsia="Times New Roman" w:hAnsi="Times New Roman"/>
            <w:color w:val="1155CC"/>
            <w:u w:val="single"/>
          </w:rPr>
          <w:t>www.arms-mbon.eu</w:t>
        </w:r>
      </w:hyperlink>
      <w:r>
        <w:rPr>
          <w:rFonts w:ascii="Times New Roman" w:eastAsia="Times New Roman" w:hAnsi="Times New Roman"/>
        </w:rPr>
        <w:t xml:space="preserve">). Once registered, you will be added to the ARMS-MBON email </w:t>
      </w:r>
      <w:proofErr w:type="gramStart"/>
      <w:r>
        <w:rPr>
          <w:rFonts w:ascii="Times New Roman" w:eastAsia="Times New Roman" w:hAnsi="Times New Roman"/>
        </w:rPr>
        <w:t>list</w:t>
      </w:r>
      <w:proofErr w:type="gramEnd"/>
      <w:r>
        <w:rPr>
          <w:rFonts w:ascii="Times New Roman" w:eastAsia="Times New Roman" w:hAnsi="Times New Roman"/>
        </w:rPr>
        <w:t xml:space="preserve"> and your observatory will be added to the ARMS-MBON database. As part of the registration process, you will be asked to read and comply with the </w:t>
      </w:r>
      <w:r w:rsidR="00EE56E8">
        <w:t xml:space="preserve">Data Management Plan </w:t>
      </w:r>
      <w:r>
        <w:rPr>
          <w:rFonts w:ascii="Times New Roman" w:eastAsia="Times New Roman" w:hAnsi="Times New Roman"/>
        </w:rPr>
        <w:t xml:space="preserve">and supply some basic metadata for your observatory. We will then help you with the practical </w:t>
      </w:r>
      <w:proofErr w:type="gramStart"/>
      <w:r>
        <w:rPr>
          <w:rFonts w:ascii="Times New Roman" w:eastAsia="Times New Roman" w:hAnsi="Times New Roman"/>
        </w:rPr>
        <w:t>preparations, and</w:t>
      </w:r>
      <w:proofErr w:type="gramEnd"/>
      <w:r>
        <w:rPr>
          <w:rFonts w:ascii="Times New Roman" w:eastAsia="Times New Roman" w:hAnsi="Times New Roman"/>
        </w:rPr>
        <w:t xml:space="preserve"> discuss the specific design of your observatory with regard to purpose, location, number of ARMS replicates, and deployment periods.</w:t>
      </w:r>
    </w:p>
    <w:p w14:paraId="00000062" w14:textId="77777777" w:rsidR="00131353" w:rsidRDefault="00000000">
      <w:pPr>
        <w:pStyle w:val="Heading2"/>
        <w:jc w:val="both"/>
        <w:rPr>
          <w:rFonts w:ascii="Times New Roman" w:eastAsia="Times New Roman" w:hAnsi="Times New Roman" w:cs="Times New Roman"/>
        </w:rPr>
      </w:pPr>
      <w:bookmarkStart w:id="47" w:name="_Toc111187474"/>
      <w:r>
        <w:rPr>
          <w:rFonts w:ascii="Times New Roman" w:eastAsia="Times New Roman" w:hAnsi="Times New Roman" w:cs="Times New Roman"/>
        </w:rPr>
        <w:t>2.3. Purchasing ARMS</w:t>
      </w:r>
      <w:bookmarkEnd w:id="47"/>
      <w:r>
        <w:rPr>
          <w:rFonts w:ascii="Times New Roman" w:eastAsia="Times New Roman" w:hAnsi="Times New Roman" w:cs="Times New Roman"/>
        </w:rPr>
        <w:t xml:space="preserve"> </w:t>
      </w:r>
    </w:p>
    <w:p w14:paraId="00000063" w14:textId="77777777" w:rsidR="00131353" w:rsidRDefault="00131353">
      <w:pPr>
        <w:widowControl w:val="0"/>
        <w:jc w:val="both"/>
        <w:rPr>
          <w:rFonts w:ascii="Times New Roman" w:eastAsia="Times New Roman" w:hAnsi="Times New Roman"/>
        </w:rPr>
      </w:pPr>
    </w:p>
    <w:p w14:paraId="00000064"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ARMS should be purchased from the Smithsonian Institution (</w:t>
      </w:r>
      <w:hyperlink r:id="rId11">
        <w:r>
          <w:rPr>
            <w:rFonts w:ascii="Times New Roman" w:eastAsia="Times New Roman" w:hAnsi="Times New Roman"/>
            <w:color w:val="1155CC"/>
            <w:u w:val="single"/>
          </w:rPr>
          <w:t>https://www.oceanarms.org/</w:t>
        </w:r>
      </w:hyperlink>
      <w:r>
        <w:rPr>
          <w:rFonts w:ascii="Times New Roman" w:eastAsia="Times New Roman" w:hAnsi="Times New Roman"/>
          <w:color w:val="000000"/>
        </w:rPr>
        <w:t>)</w:t>
      </w:r>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 xml:space="preserve">will be comparable. Contact the ARMS-MBON network before </w:t>
      </w:r>
      <w:proofErr w:type="gramStart"/>
      <w:r>
        <w:rPr>
          <w:rFonts w:ascii="Times New Roman" w:eastAsia="Times New Roman" w:hAnsi="Times New Roman"/>
          <w:color w:val="000000"/>
        </w:rPr>
        <w:t>ordering, because</w:t>
      </w:r>
      <w:proofErr w:type="gramEnd"/>
      <w:r>
        <w:rPr>
          <w:rFonts w:ascii="Times New Roman" w:eastAsia="Times New Roman" w:hAnsi="Times New Roman"/>
          <w:color w:val="000000"/>
        </w:rPr>
        <w:t xml:space="preserve"> we may organise larger batch</w:t>
      </w:r>
      <w:r>
        <w:rPr>
          <w:rFonts w:ascii="Times New Roman" w:eastAsia="Times New Roman" w:hAnsi="Times New Roman"/>
        </w:rPr>
        <w:t>-orders</w:t>
      </w:r>
      <w:r>
        <w:rPr>
          <w:rFonts w:ascii="Times New Roman" w:eastAsia="Times New Roman" w:hAnsi="Times New Roman"/>
          <w:color w:val="000000"/>
        </w:rPr>
        <w:t xml:space="preserve"> </w:t>
      </w:r>
      <w:r>
        <w:rPr>
          <w:rFonts w:ascii="Times New Roman" w:eastAsia="Times New Roman" w:hAnsi="Times New Roman"/>
        </w:rPr>
        <w:t>during the winter months</w:t>
      </w:r>
      <w:r>
        <w:rPr>
          <w:rFonts w:ascii="Times New Roman" w:eastAsia="Times New Roman" w:hAnsi="Times New Roman"/>
          <w:color w:val="000000"/>
        </w:rPr>
        <w:t xml:space="preserve">. </w:t>
      </w:r>
    </w:p>
    <w:p w14:paraId="00000065" w14:textId="77777777" w:rsidR="00131353" w:rsidRDefault="00131353">
      <w:pPr>
        <w:widowControl w:val="0"/>
        <w:jc w:val="both"/>
        <w:rPr>
          <w:rFonts w:ascii="Times New Roman" w:eastAsia="Times New Roman" w:hAnsi="Times New Roman"/>
        </w:rPr>
      </w:pPr>
    </w:p>
    <w:p w14:paraId="00000066" w14:textId="77777777" w:rsidR="00131353" w:rsidRDefault="00000000">
      <w:pPr>
        <w:pStyle w:val="Heading2"/>
        <w:widowControl w:val="0"/>
        <w:jc w:val="both"/>
        <w:rPr>
          <w:rFonts w:ascii="Times New Roman" w:eastAsia="Times New Roman" w:hAnsi="Times New Roman" w:cs="Times New Roman"/>
        </w:rPr>
      </w:pPr>
      <w:bookmarkStart w:id="48" w:name="_Toc111187475"/>
      <w:r>
        <w:rPr>
          <w:rFonts w:ascii="Times New Roman" w:eastAsia="Times New Roman" w:hAnsi="Times New Roman" w:cs="Times New Roman"/>
        </w:rPr>
        <w:t>2.4. Sample terminology</w:t>
      </w:r>
      <w:bookmarkEnd w:id="48"/>
    </w:p>
    <w:p w14:paraId="00000067" w14:textId="77777777" w:rsidR="00131353" w:rsidRDefault="00131353">
      <w:pPr>
        <w:widowControl w:val="0"/>
        <w:jc w:val="both"/>
        <w:rPr>
          <w:rFonts w:ascii="Times New Roman" w:eastAsia="Times New Roman" w:hAnsi="Times New Roman"/>
        </w:rPr>
      </w:pPr>
    </w:p>
    <w:p w14:paraId="38630802" w14:textId="77777777" w:rsidR="00BA57C0" w:rsidRDefault="00000000">
      <w:pPr>
        <w:widowControl w:val="0"/>
        <w:jc w:val="both"/>
        <w:rPr>
          <w:rFonts w:ascii="Times New Roman" w:eastAsia="Times New Roman" w:hAnsi="Times New Roman"/>
        </w:rPr>
      </w:pPr>
      <w:r>
        <w:rPr>
          <w:rFonts w:ascii="Times New Roman" w:eastAsia="Times New Roman" w:hAnsi="Times New Roman"/>
        </w:rPr>
        <w:t xml:space="preserve">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 </w:t>
      </w:r>
    </w:p>
    <w:p w14:paraId="3AD25DE5" w14:textId="77777777" w:rsidR="00BA57C0" w:rsidRDefault="00BA57C0">
      <w:pPr>
        <w:widowControl w:val="0"/>
        <w:jc w:val="both"/>
        <w:rPr>
          <w:rFonts w:ascii="Times New Roman" w:eastAsia="Times New Roman" w:hAnsi="Times New Roman"/>
        </w:rPr>
      </w:pPr>
    </w:p>
    <w:p w14:paraId="00000068" w14:textId="4A36FE9B" w:rsidR="00131353" w:rsidRPr="005F6C28" w:rsidRDefault="00000000">
      <w:pPr>
        <w:widowControl w:val="0"/>
        <w:jc w:val="both"/>
        <w:rPr>
          <w:rFonts w:ascii="Times New Roman" w:eastAsia="Times New Roman" w:hAnsi="Times New Roman"/>
        </w:rPr>
      </w:pPr>
      <w:r>
        <w:rPr>
          <w:rFonts w:ascii="Times New Roman" w:eastAsia="Times New Roman" w:hAnsi="Times New Roman"/>
        </w:rPr>
        <w:t xml:space="preserve">We will use the following </w:t>
      </w:r>
      <w:r w:rsidRPr="005F6C28">
        <w:rPr>
          <w:rFonts w:ascii="Times New Roman" w:eastAsia="Times New Roman" w:hAnsi="Times New Roman"/>
        </w:rPr>
        <w:t xml:space="preserve">terms to describe and distinguish each sample (Fig. 2): </w:t>
      </w:r>
    </w:p>
    <w:p w14:paraId="00000069" w14:textId="773219DA" w:rsidR="00131353" w:rsidRPr="005F6C28" w:rsidRDefault="00EE56E8">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Observatory ID(s)</w:t>
      </w:r>
      <w:r w:rsidR="001D4C56" w:rsidRPr="005F6C28">
        <w:rPr>
          <w:rFonts w:ascii="Times New Roman" w:eastAsia="Times New Roman" w:hAnsi="Times New Roman"/>
        </w:rPr>
        <w:t>. An observatory is an area in which ARMS units are placed. Most partners have just one observatory, but if the units are placed in very distinct areas one may wish to define multiple observatories. Example:</w:t>
      </w:r>
      <w:r w:rsidRPr="005F6C28">
        <w:rPr>
          <w:rFonts w:ascii="Times New Roman" w:eastAsia="Times New Roman" w:hAnsi="Times New Roman"/>
        </w:rPr>
        <w:t xml:space="preserve"> </w:t>
      </w:r>
      <w:r w:rsidR="001D4C56" w:rsidRPr="005F6C28">
        <w:rPr>
          <w:rFonts w:ascii="Times New Roman" w:eastAsia="Times New Roman" w:hAnsi="Times New Roman"/>
        </w:rPr>
        <w:t>“</w:t>
      </w:r>
      <w:proofErr w:type="spellStart"/>
      <w:r w:rsidRPr="005F6C28">
        <w:rPr>
          <w:rFonts w:ascii="Times New Roman" w:eastAsia="Times New Roman" w:hAnsi="Times New Roman"/>
        </w:rPr>
        <w:t>Koster</w:t>
      </w:r>
      <w:proofErr w:type="spellEnd"/>
      <w:r w:rsidR="001D4C56" w:rsidRPr="005F6C28">
        <w:rPr>
          <w:rFonts w:ascii="Times New Roman" w:eastAsia="Times New Roman" w:hAnsi="Times New Roman"/>
        </w:rPr>
        <w:t>”</w:t>
      </w:r>
      <w:r w:rsidRPr="005F6C28">
        <w:rPr>
          <w:rFonts w:ascii="Times New Roman" w:eastAsia="Times New Roman" w:hAnsi="Times New Roman"/>
        </w:rPr>
        <w:t xml:space="preserve">. </w:t>
      </w:r>
    </w:p>
    <w:p w14:paraId="0000006A" w14:textId="2694F814"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The IDs for the ARMS units</w:t>
      </w:r>
      <w:r w:rsidRPr="005F6C28">
        <w:rPr>
          <w:rFonts w:ascii="Times New Roman" w:eastAsia="Times New Roman" w:hAnsi="Times New Roman"/>
        </w:rPr>
        <w:t xml:space="preserve"> placed in </w:t>
      </w:r>
      <w:r w:rsidR="00EE56E8" w:rsidRPr="005F6C28">
        <w:rPr>
          <w:rFonts w:ascii="Times New Roman" w:eastAsia="Times New Roman" w:hAnsi="Times New Roman"/>
        </w:rPr>
        <w:t>an</w:t>
      </w:r>
      <w:r w:rsidRPr="005F6C28">
        <w:rPr>
          <w:rFonts w:ascii="Times New Roman" w:eastAsia="Times New Roman" w:hAnsi="Times New Roman"/>
        </w:rPr>
        <w:t xml:space="preserve"> observatory</w:t>
      </w:r>
      <w:r w:rsidR="001D4C56" w:rsidRPr="005F6C28">
        <w:rPr>
          <w:rFonts w:ascii="Times New Roman" w:eastAsia="Times New Roman" w:hAnsi="Times New Roman"/>
        </w:rPr>
        <w:t>. Note that the ID is not for a physical unit, rather for the location it is placed. A new unit in an existing place adopts the existing ID. Example:</w:t>
      </w:r>
      <w:r w:rsidRPr="005F6C28">
        <w:rPr>
          <w:rFonts w:ascii="Times New Roman" w:eastAsia="Times New Roman" w:hAnsi="Times New Roman"/>
        </w:rPr>
        <w:t xml:space="preserve"> </w:t>
      </w:r>
      <w:r w:rsidR="001D4C56" w:rsidRPr="005F6C28">
        <w:rPr>
          <w:rFonts w:ascii="Times New Roman" w:eastAsia="Times New Roman" w:hAnsi="Times New Roman"/>
        </w:rPr>
        <w:t>“</w:t>
      </w:r>
      <w:r w:rsidRPr="005F6C28">
        <w:rPr>
          <w:rFonts w:ascii="Times New Roman" w:eastAsia="Times New Roman" w:hAnsi="Times New Roman"/>
        </w:rPr>
        <w:t>VH2</w:t>
      </w:r>
      <w:r w:rsidR="001D4C56" w:rsidRPr="005F6C28">
        <w:rPr>
          <w:rFonts w:ascii="Times New Roman" w:eastAsia="Times New Roman" w:hAnsi="Times New Roman"/>
        </w:rPr>
        <w:t>”</w:t>
      </w:r>
      <w:r w:rsidRPr="005F6C28">
        <w:rPr>
          <w:rFonts w:ascii="Times New Roman" w:eastAsia="Times New Roman" w:hAnsi="Times New Roman"/>
        </w:rPr>
        <w:t>. These are also chosen when you join</w:t>
      </w:r>
      <w:r w:rsidR="001D4C56" w:rsidRPr="005F6C28">
        <w:rPr>
          <w:rFonts w:ascii="Times New Roman" w:eastAsia="Times New Roman" w:hAnsi="Times New Roman"/>
        </w:rPr>
        <w:t xml:space="preserve"> or create new ARMS locations.</w:t>
      </w:r>
      <w:r w:rsidRPr="005F6C28">
        <w:rPr>
          <w:rFonts w:ascii="Times New Roman" w:eastAsia="Times New Roman" w:hAnsi="Times New Roman"/>
        </w:rPr>
        <w:t xml:space="preserve"> </w:t>
      </w:r>
    </w:p>
    <w:p w14:paraId="37B6ECDA" w14:textId="446065DA" w:rsidR="001D4C56" w:rsidRPr="005F6C28" w:rsidRDefault="001D4C56">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Event IDs</w:t>
      </w:r>
      <w:r w:rsidRPr="005F6C28">
        <w:rPr>
          <w:rFonts w:ascii="Times New Roman" w:eastAsia="Times New Roman" w:hAnsi="Times New Roman"/>
        </w:rPr>
        <w:t xml:space="preserve"> are used to identify an event (unit </w:t>
      </w:r>
      <w:r w:rsidR="00724C9E" w:rsidRPr="005F6C28">
        <w:rPr>
          <w:rFonts w:ascii="Times New Roman" w:eastAsia="Times New Roman" w:hAnsi="Times New Roman"/>
        </w:rPr>
        <w:t>in</w:t>
      </w:r>
      <w:r w:rsidRPr="005F6C28">
        <w:rPr>
          <w:rFonts w:ascii="Times New Roman" w:eastAsia="Times New Roman" w:hAnsi="Times New Roman"/>
        </w:rPr>
        <w:t xml:space="preserve">, unit </w:t>
      </w:r>
      <w:r w:rsidR="00724C9E" w:rsidRPr="005F6C28">
        <w:rPr>
          <w:rFonts w:ascii="Times New Roman" w:eastAsia="Times New Roman" w:hAnsi="Times New Roman"/>
        </w:rPr>
        <w:t>out</w:t>
      </w:r>
      <w:r w:rsidRPr="005F6C28">
        <w:rPr>
          <w:rFonts w:ascii="Times New Roman" w:eastAsia="Times New Roman" w:hAnsi="Times New Roman"/>
        </w:rPr>
        <w:t>). Example</w:t>
      </w:r>
      <w:r w:rsidR="00724C9E" w:rsidRPr="005F6C28">
        <w:rPr>
          <w:rFonts w:ascii="Times New Roman" w:eastAsia="Times New Roman" w:hAnsi="Times New Roman"/>
        </w:rPr>
        <w:t xml:space="preserve">: </w:t>
      </w:r>
      <w:r w:rsidRPr="005F6C28">
        <w:rPr>
          <w:rFonts w:ascii="Times New Roman" w:eastAsia="Times New Roman" w:hAnsi="Times New Roman"/>
        </w:rPr>
        <w:t xml:space="preserve"> </w:t>
      </w:r>
      <w:r w:rsidR="00724C9E" w:rsidRPr="005F6C28">
        <w:rPr>
          <w:rFonts w:ascii="Times New Roman" w:eastAsia="Times New Roman" w:hAnsi="Times New Roman"/>
        </w:rPr>
        <w:t>ARMS_Koster_VH2_20180415_20180906, with the date in followed by date out (YYYYMMDD)</w:t>
      </w:r>
    </w:p>
    <w:p w14:paraId="0000006B" w14:textId="75C508E7"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lastRenderedPageBreak/>
        <w:t>Material sample ID</w:t>
      </w:r>
      <w:r w:rsidRPr="005F6C28">
        <w:rPr>
          <w:rFonts w:ascii="Times New Roman" w:eastAsia="Times New Roman" w:hAnsi="Times New Roman"/>
        </w:rPr>
        <w:t xml:space="preserve">s are made </w:t>
      </w:r>
      <w:r w:rsidR="001D4C56" w:rsidRPr="005F6C28">
        <w:rPr>
          <w:rFonts w:ascii="Times New Roman" w:eastAsia="Times New Roman" w:hAnsi="Times New Roman"/>
        </w:rPr>
        <w:t xml:space="preserve">up </w:t>
      </w:r>
      <w:r w:rsidR="00724C9E" w:rsidRPr="005F6C28">
        <w:rPr>
          <w:rFonts w:ascii="Times New Roman" w:eastAsia="Times New Roman" w:hAnsi="Times New Roman"/>
        </w:rPr>
        <w:t xml:space="preserve">of the </w:t>
      </w:r>
      <w:proofErr w:type="spellStart"/>
      <w:r w:rsidR="00724C9E" w:rsidRPr="005F6C28">
        <w:rPr>
          <w:rFonts w:ascii="Times New Roman" w:eastAsia="Times New Roman" w:hAnsi="Times New Roman"/>
        </w:rPr>
        <w:t>eventID</w:t>
      </w:r>
      <w:proofErr w:type="spellEnd"/>
      <w:r w:rsidR="00724C9E" w:rsidRPr="005F6C28">
        <w:rPr>
          <w:rFonts w:ascii="Times New Roman" w:eastAsia="Times New Roman" w:hAnsi="Times New Roman"/>
        </w:rPr>
        <w:t>,</w:t>
      </w:r>
      <w:r w:rsidRPr="005F6C28">
        <w:rPr>
          <w:rFonts w:ascii="Times New Roman" w:eastAsia="Times New Roman" w:hAnsi="Times New Roman"/>
        </w:rPr>
        <w:t xml:space="preserve"> the fraction</w:t>
      </w:r>
      <w:r w:rsidR="00724C9E" w:rsidRPr="005F6C28">
        <w:rPr>
          <w:rFonts w:ascii="Times New Roman" w:eastAsia="Times New Roman" w:hAnsi="Times New Roman"/>
        </w:rPr>
        <w:t xml:space="preserve"> (usually motile or sessile)</w:t>
      </w:r>
      <w:r w:rsidRPr="005F6C28">
        <w:rPr>
          <w:rFonts w:ascii="Times New Roman" w:eastAsia="Times New Roman" w:hAnsi="Times New Roman"/>
        </w:rPr>
        <w:t>, filter size</w:t>
      </w:r>
      <w:r w:rsidR="00724C9E" w:rsidRPr="005F6C28">
        <w:rPr>
          <w:rFonts w:ascii="Times New Roman" w:eastAsia="Times New Roman" w:hAnsi="Times New Roman"/>
        </w:rPr>
        <w:t xml:space="preserve"> (in microns)</w:t>
      </w:r>
      <w:r w:rsidRPr="005F6C28">
        <w:rPr>
          <w:rFonts w:ascii="Times New Roman" w:eastAsia="Times New Roman" w:hAnsi="Times New Roman"/>
        </w:rPr>
        <w:t>, and preservative</w:t>
      </w:r>
      <w:r w:rsidR="00724C9E" w:rsidRPr="005F6C28">
        <w:rPr>
          <w:rFonts w:ascii="Times New Roman" w:eastAsia="Times New Roman" w:hAnsi="Times New Roman"/>
        </w:rPr>
        <w:t xml:space="preserve"> (as of 2021 this is no longer necessary unless DMSO is not used). Example</w:t>
      </w:r>
      <w:r w:rsidRPr="005F6C28">
        <w:rPr>
          <w:rFonts w:ascii="Times New Roman" w:eastAsia="Times New Roman" w:hAnsi="Times New Roman"/>
        </w:rPr>
        <w:t xml:space="preserve"> ARMS_Koster_VH2_</w:t>
      </w:r>
      <w:r w:rsidR="00724C9E" w:rsidRPr="005F6C28">
        <w:rPr>
          <w:rFonts w:ascii="Times New Roman" w:eastAsia="Times New Roman" w:hAnsi="Times New Roman"/>
        </w:rPr>
        <w:t>20</w:t>
      </w:r>
      <w:r w:rsidRPr="005F6C28">
        <w:rPr>
          <w:rFonts w:ascii="Times New Roman" w:eastAsia="Times New Roman" w:hAnsi="Times New Roman"/>
        </w:rPr>
        <w:t>180415</w:t>
      </w:r>
      <w:r w:rsidR="00724C9E" w:rsidRPr="005F6C28">
        <w:rPr>
          <w:rFonts w:ascii="Times New Roman" w:eastAsia="Times New Roman" w:hAnsi="Times New Roman"/>
        </w:rPr>
        <w:t>_20</w:t>
      </w:r>
      <w:r w:rsidRPr="005F6C28">
        <w:rPr>
          <w:rFonts w:ascii="Times New Roman" w:eastAsia="Times New Roman" w:hAnsi="Times New Roman"/>
        </w:rPr>
        <w:t xml:space="preserve">180906_SF40_DMSO. </w:t>
      </w:r>
      <w:sdt>
        <w:sdtPr>
          <w:tag w:val="goog_rdk_7"/>
          <w:id w:val="-903448007"/>
        </w:sdtPr>
        <w:sdtContent/>
      </w:sdt>
      <w:r w:rsidRPr="005F6C28">
        <w:rPr>
          <w:rFonts w:ascii="Times New Roman" w:eastAsia="Times New Roman" w:hAnsi="Times New Roman"/>
        </w:rPr>
        <w:t xml:space="preserve">This ID </w:t>
      </w:r>
      <w:r w:rsidR="00724C9E" w:rsidRPr="005F6C28">
        <w:rPr>
          <w:rFonts w:ascii="Times New Roman" w:eastAsia="Times New Roman" w:hAnsi="Times New Roman"/>
        </w:rPr>
        <w:t xml:space="preserve">is also to be written on the material sample labels </w:t>
      </w:r>
      <w:r w:rsidRPr="005F6C28">
        <w:rPr>
          <w:rFonts w:ascii="Times New Roman" w:eastAsia="Times New Roman" w:hAnsi="Times New Roman"/>
        </w:rPr>
        <w:t xml:space="preserve">(Secs 4.3 and 5.1). </w:t>
      </w:r>
    </w:p>
    <w:p w14:paraId="0000006C" w14:textId="69778780" w:rsidR="00131353" w:rsidRPr="005F6C28" w:rsidRDefault="00000000">
      <w:pPr>
        <w:widowControl w:val="0"/>
        <w:numPr>
          <w:ilvl w:val="0"/>
          <w:numId w:val="5"/>
        </w:numPr>
        <w:jc w:val="both"/>
        <w:rPr>
          <w:rFonts w:ascii="Times New Roman" w:eastAsia="Times New Roman" w:hAnsi="Times New Roman"/>
        </w:rPr>
      </w:pPr>
      <w:r w:rsidRPr="005F6C28">
        <w:rPr>
          <w:rFonts w:ascii="Times New Roman" w:eastAsia="Times New Roman" w:hAnsi="Times New Roman"/>
          <w:u w:val="single"/>
        </w:rPr>
        <w:t>For replicate material samples,</w:t>
      </w:r>
      <w:r w:rsidRPr="005F6C28">
        <w:rPr>
          <w:rFonts w:ascii="Times New Roman" w:eastAsia="Times New Roman" w:hAnsi="Times New Roman"/>
        </w:rPr>
        <w:t xml:space="preserve"> </w:t>
      </w:r>
      <w:r w:rsidR="00724C9E" w:rsidRPr="005F6C28">
        <w:rPr>
          <w:rFonts w:ascii="Times New Roman" w:eastAsia="Times New Roman" w:hAnsi="Times New Roman"/>
        </w:rPr>
        <w:t>add _A, B etc</w:t>
      </w:r>
      <w:r w:rsidRPr="005F6C28">
        <w:rPr>
          <w:rFonts w:ascii="Times New Roman" w:eastAsia="Times New Roman" w:hAnsi="Times New Roman"/>
        </w:rPr>
        <w:t xml:space="preserve"> to the Material Sample ID</w:t>
      </w:r>
    </w:p>
    <w:p w14:paraId="0000006D" w14:textId="77777777" w:rsidR="00131353" w:rsidRPr="005F6C28" w:rsidRDefault="00131353">
      <w:pPr>
        <w:widowControl w:val="0"/>
        <w:jc w:val="both"/>
        <w:rPr>
          <w:rFonts w:ascii="Times New Roman" w:eastAsia="Times New Roman" w:hAnsi="Times New Roman"/>
        </w:rPr>
      </w:pPr>
    </w:p>
    <w:p w14:paraId="1C9D23BD" w14:textId="2587022E" w:rsidR="001D4C56" w:rsidRPr="005F6C28" w:rsidRDefault="00724C9E" w:rsidP="00724C9E">
      <w:pPr>
        <w:widowControl w:val="0"/>
        <w:jc w:val="both"/>
        <w:rPr>
          <w:rFonts w:ascii="Times New Roman" w:eastAsia="Times New Roman" w:hAnsi="Times New Roman"/>
        </w:rPr>
      </w:pPr>
      <w:r w:rsidRPr="005F6C28">
        <w:rPr>
          <w:rFonts w:ascii="Times New Roman" w:eastAsia="Times New Roman" w:hAnsi="Times New Roman"/>
        </w:rPr>
        <w:t>The</w:t>
      </w:r>
      <w:r w:rsidR="001D4C56" w:rsidRPr="005F6C28">
        <w:rPr>
          <w:rFonts w:ascii="Times New Roman" w:eastAsia="Times New Roman" w:hAnsi="Times New Roman"/>
        </w:rPr>
        <w:t xml:space="preserve"> </w:t>
      </w:r>
      <w:r w:rsidRPr="005F6C28">
        <w:rPr>
          <w:rFonts w:ascii="Times New Roman" w:eastAsia="Times New Roman" w:hAnsi="Times New Roman"/>
        </w:rPr>
        <w:t xml:space="preserve">observatory and ARMS </w:t>
      </w:r>
      <w:r w:rsidR="001D4C56" w:rsidRPr="005F6C28">
        <w:rPr>
          <w:rFonts w:ascii="Times New Roman" w:eastAsia="Times New Roman" w:hAnsi="Times New Roman"/>
        </w:rPr>
        <w:t>IDs are chosen when you join the ARMS consortium</w:t>
      </w:r>
      <w:r w:rsidRPr="005F6C28">
        <w:rPr>
          <w:rFonts w:ascii="Times New Roman" w:eastAsia="Times New Roman" w:hAnsi="Times New Roman"/>
        </w:rPr>
        <w:t xml:space="preserve"> or if you create new ARMS locations. </w:t>
      </w:r>
      <w:r w:rsidR="006C6499" w:rsidRPr="005F6C28">
        <w:rPr>
          <w:rFonts w:ascii="Times New Roman" w:eastAsia="Times New Roman" w:hAnsi="Times New Roman"/>
        </w:rPr>
        <w:t xml:space="preserve">The IDs should be short, simple, and not include spaces, hashes, etc. </w:t>
      </w:r>
      <w:r w:rsidRPr="005F6C28">
        <w:rPr>
          <w:rFonts w:ascii="Times New Roman" w:eastAsia="Times New Roman" w:hAnsi="Times New Roman"/>
        </w:rPr>
        <w:t xml:space="preserve">Event IDs are unique to each event (=a unit has been retrieved and successfully processed). Material Sample IDs are, </w:t>
      </w:r>
      <w:proofErr w:type="gramStart"/>
      <w:r w:rsidRPr="005F6C28">
        <w:rPr>
          <w:rFonts w:ascii="Times New Roman" w:eastAsia="Times New Roman" w:hAnsi="Times New Roman"/>
        </w:rPr>
        <w:t>fairly obviously</w:t>
      </w:r>
      <w:proofErr w:type="gramEnd"/>
      <w:r w:rsidRPr="005F6C28">
        <w:rPr>
          <w:rFonts w:ascii="Times New Roman" w:eastAsia="Times New Roman" w:hAnsi="Times New Roman"/>
        </w:rPr>
        <w:t>, unique to each material sample. These IDs are to be used in</w:t>
      </w:r>
      <w:r w:rsidR="001D4C56" w:rsidRPr="005F6C28">
        <w:rPr>
          <w:rFonts w:ascii="Times New Roman" w:eastAsia="Times New Roman" w:hAnsi="Times New Roman"/>
        </w:rPr>
        <w:t xml:space="preserve"> PlutoF (the data management platform</w:t>
      </w:r>
      <w:r w:rsidR="00F97A93">
        <w:rPr>
          <w:rFonts w:ascii="Times New Roman" w:eastAsia="Times New Roman" w:hAnsi="Times New Roman"/>
        </w:rPr>
        <w:t>; Sec 7.</w:t>
      </w:r>
      <w:r w:rsidR="001D4C56" w:rsidRPr="005F6C28">
        <w:rPr>
          <w:rFonts w:ascii="Times New Roman" w:eastAsia="Times New Roman" w:hAnsi="Times New Roman"/>
        </w:rPr>
        <w:t xml:space="preserve">) and in the ARMS </w:t>
      </w:r>
      <w:hyperlink r:id="rId12">
        <w:r w:rsidR="001D4C56" w:rsidRPr="005F6C28">
          <w:rPr>
            <w:rFonts w:ascii="Times New Roman" w:eastAsia="Times New Roman" w:hAnsi="Times New Roman"/>
          </w:rPr>
          <w:t>d</w:t>
        </w:r>
      </w:hyperlink>
      <w:sdt>
        <w:sdtPr>
          <w:tag w:val="goog_rdk_6"/>
          <w:id w:val="-1029872279"/>
        </w:sdtPr>
        <w:sdtContent/>
      </w:sdt>
      <w:hyperlink r:id="rId13">
        <w:r w:rsidR="001D4C56" w:rsidRPr="005F6C28">
          <w:rPr>
            <w:rFonts w:ascii="Times New Roman" w:eastAsia="Times New Roman" w:hAnsi="Times New Roman"/>
          </w:rPr>
          <w:t>ata overview spreadsheet</w:t>
        </w:r>
      </w:hyperlink>
      <w:r w:rsidR="00F97A93">
        <w:rPr>
          <w:rFonts w:ascii="Times New Roman" w:eastAsia="Times New Roman" w:hAnsi="Times New Roman"/>
        </w:rPr>
        <w:t xml:space="preserve"> (Sec. 7)</w:t>
      </w:r>
      <w:r w:rsidR="001D4C56" w:rsidRPr="005F6C28">
        <w:rPr>
          <w:rFonts w:ascii="Times New Roman" w:eastAsia="Times New Roman" w:hAnsi="Times New Roman"/>
        </w:rPr>
        <w:t xml:space="preserve">. </w:t>
      </w:r>
    </w:p>
    <w:p w14:paraId="0000006F" w14:textId="77777777" w:rsidR="00131353" w:rsidRDefault="00131353">
      <w:pPr>
        <w:widowControl w:val="0"/>
        <w:jc w:val="both"/>
        <w:rPr>
          <w:rFonts w:ascii="Times New Roman" w:eastAsia="Times New Roman" w:hAnsi="Times New Roman"/>
          <w:color w:val="990000"/>
        </w:rPr>
      </w:pPr>
    </w:p>
    <w:p w14:paraId="00000070" w14:textId="0C49045C" w:rsidR="00131353" w:rsidRDefault="00E41727">
      <w:pPr>
        <w:widowControl w:val="0"/>
        <w:jc w:val="both"/>
        <w:rPr>
          <w:rFonts w:ascii="Times New Roman" w:eastAsia="Times New Roman" w:hAnsi="Times New Roman"/>
          <w:color w:val="990000"/>
        </w:rPr>
      </w:pPr>
      <w:r>
        <w:rPr>
          <w:rFonts w:ascii="Times New Roman" w:eastAsia="Times New Roman" w:hAnsi="Times New Roman"/>
          <w:noProof/>
          <w:color w:val="990000"/>
        </w:rPr>
        <w:drawing>
          <wp:inline distT="0" distB="0" distL="0" distR="0" wp14:anchorId="6838FBE9" wp14:editId="070D5E06">
            <wp:extent cx="5295900" cy="211455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l="3805" t="2354" r="4182" b="32338"/>
                    <a:stretch/>
                  </pic:blipFill>
                  <pic:spPr bwMode="auto">
                    <a:xfrm>
                      <a:off x="0" y="0"/>
                      <a:ext cx="5295900" cy="21145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d"/>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1D510C4C" w14:textId="77777777">
        <w:trPr>
          <w:trHeight w:val="297"/>
        </w:trPr>
        <w:tc>
          <w:tcPr>
            <w:tcW w:w="9056" w:type="dxa"/>
          </w:tcPr>
          <w:p w14:paraId="00000071" w14:textId="11D0BC56" w:rsidR="00131353" w:rsidRDefault="005F6C28">
            <w:pPr>
              <w:jc w:val="both"/>
              <w:rPr>
                <w:rFonts w:ascii="Times New Roman" w:eastAsia="Times New Roman" w:hAnsi="Times New Roman"/>
                <w:b/>
                <w:color w:val="000000"/>
              </w:rPr>
            </w:pPr>
            <w:r>
              <w:rPr>
                <w:rFonts w:ascii="Times New Roman" w:eastAsia="Times New Roman" w:hAnsi="Times New Roman"/>
                <w:b/>
                <w:noProof/>
                <w:color w:val="000000"/>
              </w:rPr>
              <w:drawing>
                <wp:inline distT="0" distB="0" distL="0" distR="0" wp14:anchorId="0FD5ED70" wp14:editId="386DE1C1">
                  <wp:extent cx="5334000" cy="287655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15">
                            <a:extLst>
                              <a:ext uri="{28A0092B-C50C-407E-A947-70E740481C1C}">
                                <a14:useLocalDpi xmlns:a14="http://schemas.microsoft.com/office/drawing/2010/main" val="0"/>
                              </a:ext>
                            </a:extLst>
                          </a:blip>
                          <a:srcRect l="1697" t="2413" r="3280" b="6494"/>
                          <a:stretch/>
                        </pic:blipFill>
                        <pic:spPr bwMode="auto">
                          <a:xfrm>
                            <a:off x="0" y="0"/>
                            <a:ext cx="5334000" cy="2876550"/>
                          </a:xfrm>
                          <a:prstGeom prst="rect">
                            <a:avLst/>
                          </a:prstGeom>
                          <a:ln>
                            <a:noFill/>
                          </a:ln>
                          <a:extLst>
                            <a:ext uri="{53640926-AAD7-44D8-BBD7-CCE9431645EC}">
                              <a14:shadowObscured xmlns:a14="http://schemas.microsoft.com/office/drawing/2010/main"/>
                            </a:ext>
                          </a:extLst>
                        </pic:spPr>
                      </pic:pic>
                    </a:graphicData>
                  </a:graphic>
                </wp:inline>
              </w:drawing>
            </w:r>
          </w:p>
        </w:tc>
      </w:tr>
      <w:tr w:rsidR="00131353" w14:paraId="49518AE9" w14:textId="77777777">
        <w:tc>
          <w:tcPr>
            <w:tcW w:w="9056" w:type="dxa"/>
          </w:tcPr>
          <w:p w14:paraId="7EB6F5EE" w14:textId="77777777" w:rsidR="005F6C28" w:rsidRDefault="005F6C28">
            <w:pPr>
              <w:jc w:val="both"/>
              <w:rPr>
                <w:rFonts w:ascii="Times New Roman" w:eastAsia="Times New Roman" w:hAnsi="Times New Roman"/>
                <w:b/>
                <w:i/>
                <w:color w:val="000000"/>
              </w:rPr>
            </w:pPr>
          </w:p>
          <w:p w14:paraId="00000073" w14:textId="2020BE9F" w:rsidR="00131353" w:rsidRDefault="00000000">
            <w:pPr>
              <w:jc w:val="both"/>
              <w:rPr>
                <w:rFonts w:ascii="Times New Roman" w:eastAsia="Times New Roman" w:hAnsi="Times New Roman"/>
                <w:b/>
                <w:i/>
                <w:color w:val="990000"/>
              </w:rPr>
            </w:pPr>
            <w:r>
              <w:rPr>
                <w:rFonts w:ascii="Times New Roman" w:eastAsia="Times New Roman" w:hAnsi="Times New Roman"/>
                <w:b/>
                <w:i/>
                <w:color w:val="000000"/>
              </w:rPr>
              <w:t xml:space="preserve">Fig </w:t>
            </w:r>
            <w:r>
              <w:rPr>
                <w:rFonts w:ascii="Times New Roman" w:eastAsia="Times New Roman" w:hAnsi="Times New Roman"/>
                <w:b/>
                <w:i/>
              </w:rPr>
              <w:t>2</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 terminology explaining how ARMS observatories and derived samples should be named. </w:t>
            </w:r>
          </w:p>
        </w:tc>
      </w:tr>
    </w:tbl>
    <w:p w14:paraId="00000074" w14:textId="77777777" w:rsidR="00131353" w:rsidRDefault="00000000">
      <w:pPr>
        <w:pStyle w:val="Heading1"/>
        <w:jc w:val="both"/>
        <w:rPr>
          <w:rFonts w:ascii="Times New Roman" w:eastAsia="Times New Roman" w:hAnsi="Times New Roman" w:cs="Times New Roman"/>
        </w:rPr>
      </w:pPr>
      <w:bookmarkStart w:id="49" w:name="_Toc111187476"/>
      <w:r>
        <w:rPr>
          <w:rFonts w:ascii="Times New Roman" w:eastAsia="Times New Roman" w:hAnsi="Times New Roman" w:cs="Times New Roman"/>
        </w:rPr>
        <w:t>3. Deployment and retrieval</w:t>
      </w:r>
      <w:bookmarkEnd w:id="49"/>
    </w:p>
    <w:p w14:paraId="00000075" w14:textId="77777777" w:rsidR="00131353" w:rsidRDefault="00000000">
      <w:pPr>
        <w:pStyle w:val="Heading2"/>
        <w:jc w:val="both"/>
        <w:rPr>
          <w:rFonts w:ascii="Times New Roman" w:eastAsia="Times New Roman" w:hAnsi="Times New Roman" w:cs="Times New Roman"/>
        </w:rPr>
      </w:pPr>
      <w:bookmarkStart w:id="50" w:name="_Toc111187477"/>
      <w:r>
        <w:rPr>
          <w:rFonts w:ascii="Times New Roman" w:eastAsia="Times New Roman" w:hAnsi="Times New Roman" w:cs="Times New Roman"/>
        </w:rPr>
        <w:t>3.1. General guidelines</w:t>
      </w:r>
      <w:bookmarkEnd w:id="50"/>
    </w:p>
    <w:p w14:paraId="00000076" w14:textId="77777777" w:rsidR="00131353" w:rsidRDefault="00131353">
      <w:pPr>
        <w:jc w:val="both"/>
        <w:rPr>
          <w:rFonts w:ascii="Times New Roman" w:eastAsia="Times New Roman" w:hAnsi="Times New Roman"/>
          <w:b/>
          <w:color w:val="000000"/>
        </w:rPr>
      </w:pPr>
    </w:p>
    <w:p w14:paraId="00000077"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For deployment and retrieval, ARMS-MBON follows the standards and protocols established by the Smithsonian Institution (</w:t>
      </w:r>
      <w:hyperlink r:id="rId16">
        <w:r>
          <w:rPr>
            <w:rFonts w:ascii="Times New Roman" w:eastAsia="Times New Roman" w:hAnsi="Times New Roman"/>
            <w:color w:val="1155CC"/>
            <w:u w:val="single"/>
          </w:rPr>
          <w:t>https://www.oceanarms.org/</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xml:space="preserve">. </w:t>
      </w:r>
    </w:p>
    <w:p w14:paraId="00000078" w14:textId="77777777" w:rsidR="00131353" w:rsidRDefault="00000000">
      <w:pPr>
        <w:pStyle w:val="Heading2"/>
        <w:jc w:val="both"/>
        <w:rPr>
          <w:rFonts w:ascii="Times New Roman" w:eastAsia="Times New Roman" w:hAnsi="Times New Roman" w:cs="Times New Roman"/>
        </w:rPr>
      </w:pPr>
      <w:bookmarkStart w:id="51" w:name="_Toc111187478"/>
      <w:r>
        <w:rPr>
          <w:rFonts w:ascii="Times New Roman" w:eastAsia="Times New Roman" w:hAnsi="Times New Roman" w:cs="Times New Roman"/>
        </w:rPr>
        <w:t>3.2. Additional guidelines</w:t>
      </w:r>
      <w:bookmarkEnd w:id="51"/>
      <w:r>
        <w:rPr>
          <w:rFonts w:ascii="Times New Roman" w:eastAsia="Times New Roman" w:hAnsi="Times New Roman" w:cs="Times New Roman"/>
        </w:rPr>
        <w:t xml:space="preserve"> </w:t>
      </w:r>
    </w:p>
    <w:p w14:paraId="00000079" w14:textId="77777777" w:rsidR="00131353" w:rsidRDefault="00131353">
      <w:pPr>
        <w:widowControl w:val="0"/>
        <w:jc w:val="both"/>
        <w:rPr>
          <w:rFonts w:ascii="Times New Roman" w:eastAsia="Times New Roman" w:hAnsi="Times New Roman"/>
          <w:b/>
        </w:rPr>
      </w:pPr>
    </w:p>
    <w:p w14:paraId="0000007A" w14:textId="0CC93C96"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lastRenderedPageBreak/>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proofErr w:type="gramStart"/>
      <w:r>
        <w:rPr>
          <w:rFonts w:ascii="Times New Roman" w:eastAsia="Times New Roman" w:hAnsi="Times New Roman"/>
          <w:color w:val="000000"/>
        </w:rPr>
        <w:t>commercially</w:t>
      </w:r>
      <w:r>
        <w:rPr>
          <w:rFonts w:ascii="Times New Roman" w:eastAsia="Times New Roman" w:hAnsi="Times New Roman"/>
        </w:rPr>
        <w:t>-</w:t>
      </w:r>
      <w:r>
        <w:rPr>
          <w:rFonts w:ascii="Times New Roman" w:eastAsia="Times New Roman" w:hAnsi="Times New Roman"/>
          <w:color w:val="000000"/>
        </w:rPr>
        <w:t>available</w:t>
      </w:r>
      <w:proofErr w:type="gramEnd"/>
      <w:r>
        <w:rPr>
          <w:rFonts w:ascii="Times New Roman" w:eastAsia="Times New Roman" w:hAnsi="Times New Roman"/>
          <w:color w:val="000000"/>
        </w:rPr>
        <w:t xml:space="preserv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000007B" w14:textId="77777777" w:rsidR="00131353" w:rsidRDefault="00131353">
      <w:pPr>
        <w:shd w:val="clear" w:color="auto" w:fill="FFFFFF"/>
        <w:jc w:val="both"/>
        <w:rPr>
          <w:rFonts w:ascii="Times New Roman" w:eastAsia="Times New Roman" w:hAnsi="Times New Roman"/>
          <w:color w:val="000000"/>
        </w:rPr>
      </w:pPr>
    </w:p>
    <w:p w14:paraId="0000007C" w14:textId="12C7C9F8"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Cover container. </w:t>
      </w:r>
      <w:proofErr w:type="gramStart"/>
      <w:r>
        <w:rPr>
          <w:rFonts w:ascii="Times New Roman" w:eastAsia="Times New Roman" w:hAnsi="Times New Roman"/>
          <w:color w:val="000000"/>
        </w:rPr>
        <w:t>In order to</w:t>
      </w:r>
      <w:proofErr w:type="gramEnd"/>
      <w:r>
        <w:rPr>
          <w:rFonts w:ascii="Times New Roman" w:eastAsia="Times New Roman" w:hAnsi="Times New Roman"/>
          <w:color w:val="000000"/>
        </w:rPr>
        <w:t xml:space="preserve"> capture all motile and epi/hyperbenthic fauna on the ARMS, we recommend putting </w:t>
      </w:r>
      <w:r>
        <w:rPr>
          <w:rFonts w:ascii="Times New Roman" w:eastAsia="Times New Roman" w:hAnsi="Times New Roman"/>
        </w:rPr>
        <w:t>a plastic container</w:t>
      </w:r>
      <w:r>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Pr>
          <w:rFonts w:ascii="Times New Roman" w:eastAsia="Times New Roman" w:hAnsi="Times New Roman"/>
        </w:rPr>
        <w:t xml:space="preserve">Openings can be drilled to the sides of the container and lined with 40 </w:t>
      </w:r>
      <w:r>
        <w:rPr>
          <w:rFonts w:ascii="Times New Roman" w:eastAsia="Times New Roman" w:hAnsi="Times New Roman"/>
          <w:sz w:val="24"/>
          <w:szCs w:val="24"/>
        </w:rPr>
        <w:t>µm mesh to allow for partial drain of excess water above the surface to facilitate transportation to the lab, while preventing the smaller portion of epifauna from escaping.</w:t>
      </w:r>
      <w:r w:rsidR="00212F1B">
        <w:rPr>
          <w:rFonts w:ascii="Times New Roman" w:eastAsia="Times New Roman" w:hAnsi="Times New Roman"/>
          <w:sz w:val="24"/>
          <w:szCs w:val="24"/>
        </w:rPr>
        <w:t xml:space="preserve"> Please inform us if you use or do not use a crate cover for each unit you retrieve.</w:t>
      </w:r>
    </w:p>
    <w:p w14:paraId="0000007D" w14:textId="77777777" w:rsidR="00131353" w:rsidRDefault="00131353">
      <w:pPr>
        <w:shd w:val="clear" w:color="auto" w:fill="FFFFFF"/>
        <w:jc w:val="both"/>
        <w:rPr>
          <w:rFonts w:ascii="Times New Roman" w:eastAsia="Times New Roman" w:hAnsi="Times New Roman"/>
          <w:color w:val="000000"/>
        </w:rPr>
      </w:pPr>
    </w:p>
    <w:tbl>
      <w:tblPr>
        <w:tblStyle w:val="ae"/>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131353" w14:paraId="584AFB8A" w14:textId="77777777">
        <w:tc>
          <w:tcPr>
            <w:tcW w:w="9064" w:type="dxa"/>
          </w:tcPr>
          <w:p w14:paraId="0000007E" w14:textId="77777777" w:rsidR="00131353"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drawing>
                <wp:inline distT="0" distB="0" distL="0" distR="0" wp14:anchorId="590D5548" wp14:editId="6F8D86DE">
                  <wp:extent cx="5756910" cy="220535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56910" cy="2205355"/>
                          </a:xfrm>
                          <a:prstGeom prst="rect">
                            <a:avLst/>
                          </a:prstGeom>
                          <a:ln/>
                        </pic:spPr>
                      </pic:pic>
                    </a:graphicData>
                  </a:graphic>
                </wp:inline>
              </w:drawing>
            </w:r>
          </w:p>
        </w:tc>
      </w:tr>
      <w:tr w:rsidR="00131353" w14:paraId="4FA0B061" w14:textId="77777777">
        <w:tc>
          <w:tcPr>
            <w:tcW w:w="9064" w:type="dxa"/>
          </w:tcPr>
          <w:p w14:paraId="0000007F" w14:textId="77777777" w:rsidR="00131353"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 xml:space="preserve">Photograph showing ARMS deployment mounted on a </w:t>
            </w:r>
            <w:proofErr w:type="gramStart"/>
            <w:r>
              <w:rPr>
                <w:rFonts w:ascii="Times New Roman" w:eastAsia="Times New Roman" w:hAnsi="Times New Roman"/>
                <w:i/>
                <w:color w:val="000000"/>
              </w:rPr>
              <w:t>commercially</w:t>
            </w:r>
            <w:r>
              <w:rPr>
                <w:rFonts w:ascii="Times New Roman" w:eastAsia="Times New Roman" w:hAnsi="Times New Roman"/>
                <w:i/>
              </w:rPr>
              <w:t>-</w:t>
            </w:r>
            <w:r>
              <w:rPr>
                <w:rFonts w:ascii="Times New Roman" w:eastAsia="Times New Roman" w:hAnsi="Times New Roman"/>
                <w:i/>
                <w:color w:val="000000"/>
              </w:rPr>
              <w:t>available</w:t>
            </w:r>
            <w:proofErr w:type="gramEnd"/>
            <w:r>
              <w:rPr>
                <w:rFonts w:ascii="Times New Roman" w:eastAsia="Times New Roman" w:hAnsi="Times New Roman"/>
                <w:i/>
                <w:color w:val="000000"/>
              </w:rPr>
              <w:t xml:space="preserve"> base plate (A-B).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(B).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18">
              <w:r>
                <w:rPr>
                  <w:rFonts w:ascii="Times New Roman" w:eastAsia="Times New Roman" w:hAnsi="Times New Roman"/>
                  <w:color w:val="1155CC"/>
                  <w:u w:val="single"/>
                </w:rPr>
                <w:t>https://www.oceanarms.org/</w:t>
              </w:r>
            </w:hyperlink>
            <w:r>
              <w:rPr>
                <w:rFonts w:ascii="Times New Roman" w:eastAsia="Times New Roman" w:hAnsi="Times New Roman"/>
                <w:color w:val="0000FF"/>
                <w:u w:val="single"/>
              </w:rPr>
              <w:t xml:space="preserve">. </w:t>
            </w:r>
          </w:p>
        </w:tc>
      </w:tr>
    </w:tbl>
    <w:p w14:paraId="00000080" w14:textId="1122385F" w:rsidR="00131353" w:rsidRDefault="00000000">
      <w:pPr>
        <w:pStyle w:val="Heading1"/>
        <w:jc w:val="both"/>
        <w:rPr>
          <w:rFonts w:ascii="Times New Roman" w:eastAsia="Times New Roman" w:hAnsi="Times New Roman" w:cs="Times New Roman"/>
        </w:rPr>
      </w:pPr>
      <w:bookmarkStart w:id="52" w:name="_Toc111187479"/>
      <w:r>
        <w:rPr>
          <w:rFonts w:ascii="Times New Roman" w:eastAsia="Times New Roman" w:hAnsi="Times New Roman" w:cs="Times New Roman"/>
        </w:rPr>
        <w:t>4. Sample processing</w:t>
      </w:r>
      <w:r w:rsidR="00432470">
        <w:rPr>
          <w:rFonts w:ascii="Times New Roman" w:eastAsia="Times New Roman" w:hAnsi="Times New Roman" w:cs="Times New Roman"/>
        </w:rPr>
        <w:t xml:space="preserve"> (physical and digital)</w:t>
      </w:r>
      <w:bookmarkEnd w:id="52"/>
    </w:p>
    <w:p w14:paraId="00000081" w14:textId="77777777" w:rsidR="00131353" w:rsidRDefault="00131353">
      <w:pPr>
        <w:jc w:val="both"/>
        <w:rPr>
          <w:rFonts w:ascii="Times New Roman" w:eastAsia="Times New Roman" w:hAnsi="Times New Roman"/>
          <w:color w:val="000000"/>
        </w:rPr>
      </w:pPr>
    </w:p>
    <w:p w14:paraId="00000082" w14:textId="590E6985" w:rsidR="00131353" w:rsidRDefault="00000000">
      <w:pPr>
        <w:jc w:val="both"/>
        <w:rPr>
          <w:rFonts w:ascii="Times New Roman" w:eastAsia="Times New Roman" w:hAnsi="Times New Roman"/>
          <w:color w:val="000000"/>
        </w:rPr>
      </w:pPr>
      <w:r>
        <w:rPr>
          <w:rFonts w:ascii="Times New Roman" w:eastAsia="Times New Roman" w:hAnsi="Times New Roman"/>
          <w:color w:val="000000"/>
        </w:rPr>
        <w:t xml:space="preserve">For all sample processing steps, ARMS-MBON </w:t>
      </w:r>
      <w:del w:id="53" w:author="Matthias Obst" w:date="2023-06-04T20:52:00Z">
        <w:r w:rsidDel="000433B3">
          <w:rPr>
            <w:rFonts w:ascii="Times New Roman" w:eastAsia="Times New Roman" w:hAnsi="Times New Roman"/>
            <w:color w:val="000000"/>
          </w:rPr>
          <w:delText xml:space="preserve">follows </w:delText>
        </w:r>
      </w:del>
      <w:ins w:id="54" w:author="Matthias Obst" w:date="2023-06-04T20:52:00Z">
        <w:r w:rsidR="000433B3">
          <w:rPr>
            <w:rFonts w:ascii="Times New Roman" w:eastAsia="Times New Roman" w:hAnsi="Times New Roman"/>
            <w:color w:val="000000"/>
          </w:rPr>
          <w:t xml:space="preserve">has </w:t>
        </w:r>
      </w:ins>
      <w:ins w:id="55" w:author="Matthias Obst" w:date="2023-06-04T20:53:00Z">
        <w:r w:rsidR="000433B3">
          <w:rPr>
            <w:rFonts w:ascii="Times New Roman" w:eastAsia="Times New Roman" w:hAnsi="Times New Roman"/>
            <w:color w:val="000000"/>
          </w:rPr>
          <w:t xml:space="preserve">made some </w:t>
        </w:r>
      </w:ins>
      <w:ins w:id="56" w:author="Matthias Obst" w:date="2023-06-04T20:52:00Z">
        <w:r w:rsidR="000433B3">
          <w:rPr>
            <w:rFonts w:ascii="Times New Roman" w:eastAsia="Times New Roman" w:hAnsi="Times New Roman"/>
            <w:color w:val="000000"/>
          </w:rPr>
          <w:t>amend</w:t>
        </w:r>
      </w:ins>
      <w:ins w:id="57" w:author="Matthias Obst" w:date="2023-06-04T20:53:00Z">
        <w:r w:rsidR="000433B3">
          <w:rPr>
            <w:rFonts w:ascii="Times New Roman" w:eastAsia="Times New Roman" w:hAnsi="Times New Roman"/>
            <w:color w:val="000000"/>
          </w:rPr>
          <w:t xml:space="preserve">ments of the original </w:t>
        </w:r>
      </w:ins>
      <w:del w:id="58" w:author="Matthias Obst" w:date="2023-06-04T20:53:00Z">
        <w:r w:rsidDel="000433B3">
          <w:rPr>
            <w:rFonts w:ascii="Times New Roman" w:eastAsia="Times New Roman" w:hAnsi="Times New Roman"/>
            <w:color w:val="000000"/>
          </w:rPr>
          <w:delText xml:space="preserve">the standards and </w:delText>
        </w:r>
      </w:del>
      <w:r>
        <w:rPr>
          <w:rFonts w:ascii="Times New Roman" w:eastAsia="Times New Roman" w:hAnsi="Times New Roman"/>
          <w:color w:val="000000"/>
        </w:rPr>
        <w:t>protocols </w:t>
      </w:r>
      <w:del w:id="59" w:author="Matthias Obst" w:date="2023-06-04T20:53:00Z">
        <w:r w:rsidDel="000433B3">
          <w:rPr>
            <w:rFonts w:ascii="Times New Roman" w:eastAsia="Times New Roman" w:hAnsi="Times New Roman"/>
            <w:color w:val="000000"/>
          </w:rPr>
          <w:delText>established</w:delText>
        </w:r>
      </w:del>
      <w:r>
        <w:rPr>
          <w:rFonts w:ascii="Times New Roman" w:eastAsia="Times New Roman" w:hAnsi="Times New Roman"/>
          <w:color w:val="000000"/>
        </w:rPr>
        <w:t xml:space="preserve"> by the Smithsonian Institution (</w:t>
      </w:r>
      <w:hyperlink r:id="rId19">
        <w:r>
          <w:rPr>
            <w:rFonts w:ascii="Times New Roman" w:eastAsia="Times New Roman" w:hAnsi="Times New Roman"/>
            <w:color w:val="1155CC"/>
            <w:u w:val="single"/>
          </w:rPr>
          <w:t>https://www.oceanarms.org/</w:t>
        </w:r>
      </w:hyperlink>
      <w:r>
        <w:rPr>
          <w:rFonts w:ascii="Times New Roman" w:eastAsia="Times New Roman" w:hAnsi="Times New Roman"/>
          <w:color w:val="000000"/>
        </w:rPr>
        <w:t xml:space="preserve">). </w:t>
      </w:r>
      <w:r>
        <w:rPr>
          <w:rFonts w:ascii="Times New Roman" w:eastAsia="Times New Roman" w:hAnsi="Times New Roman"/>
          <w:i/>
          <w:color w:val="000000"/>
        </w:rPr>
        <w:t xml:space="preserve">Please </w:t>
      </w:r>
      <w:del w:id="60" w:author="Matthias Obst" w:date="2023-06-04T20:54:00Z">
        <w:r w:rsidDel="000433B3">
          <w:rPr>
            <w:rFonts w:ascii="Times New Roman" w:eastAsia="Times New Roman" w:hAnsi="Times New Roman"/>
            <w:i/>
            <w:color w:val="000000"/>
          </w:rPr>
          <w:delText xml:space="preserve">do </w:delText>
        </w:r>
      </w:del>
      <w:r>
        <w:rPr>
          <w:rFonts w:ascii="Times New Roman" w:eastAsia="Times New Roman" w:hAnsi="Times New Roman"/>
          <w:i/>
          <w:color w:val="000000"/>
        </w:rPr>
        <w:t>read these carefull</w:t>
      </w:r>
      <w:r>
        <w:rPr>
          <w:rFonts w:ascii="Times New Roman" w:eastAsia="Times New Roman" w:hAnsi="Times New Roman"/>
          <w:i/>
        </w:rPr>
        <w:t>y</w:t>
      </w:r>
      <w:ins w:id="61" w:author="Matthias Obst" w:date="2023-06-04T20:54:00Z">
        <w:r w:rsidR="000433B3">
          <w:rPr>
            <w:rFonts w:ascii="Times New Roman" w:eastAsia="Times New Roman" w:hAnsi="Times New Roman"/>
            <w:i/>
          </w:rPr>
          <w:t xml:space="preserve"> </w:t>
        </w:r>
        <w:r w:rsidR="000433B3" w:rsidRPr="000433B3">
          <w:rPr>
            <w:rFonts w:ascii="Times New Roman" w:eastAsia="Times New Roman" w:hAnsi="Times New Roman"/>
            <w:iCs/>
            <w:rPrChange w:id="62" w:author="Matthias Obst" w:date="2023-06-04T20:54:00Z">
              <w:rPr>
                <w:rFonts w:ascii="Times New Roman" w:eastAsia="Times New Roman" w:hAnsi="Times New Roman"/>
                <w:i/>
              </w:rPr>
            </w:rPrChange>
          </w:rPr>
          <w:t>and follow the</w:t>
        </w:r>
        <w:r w:rsidR="000433B3">
          <w:rPr>
            <w:rFonts w:ascii="Times New Roman" w:eastAsia="Times New Roman" w:hAnsi="Times New Roman"/>
            <w:i/>
          </w:rPr>
          <w:t xml:space="preserve"> </w:t>
        </w:r>
      </w:ins>
      <w:del w:id="63" w:author="Matthias Obst" w:date="2023-06-04T20:54:00Z">
        <w:r w:rsidDel="000433B3">
          <w:rPr>
            <w:rFonts w:ascii="Times New Roman" w:eastAsia="Times New Roman" w:hAnsi="Times New Roman"/>
          </w:rPr>
          <w:delText>: here</w:delText>
        </w:r>
        <w:r w:rsidDel="000433B3">
          <w:rPr>
            <w:rFonts w:ascii="Times New Roman" w:eastAsia="Times New Roman" w:hAnsi="Times New Roman"/>
            <w:color w:val="000000"/>
          </w:rPr>
          <w:delText xml:space="preserve"> we outline </w:delText>
        </w:r>
        <w:r w:rsidDel="000433B3">
          <w:rPr>
            <w:rFonts w:ascii="Times New Roman" w:eastAsia="Times New Roman" w:hAnsi="Times New Roman"/>
            <w:i/>
          </w:rPr>
          <w:delText xml:space="preserve">only </w:delText>
        </w:r>
        <w:r w:rsidDel="000433B3">
          <w:rPr>
            <w:rFonts w:ascii="Times New Roman" w:eastAsia="Times New Roman" w:hAnsi="Times New Roman"/>
            <w:color w:val="000000"/>
          </w:rPr>
          <w:delText xml:space="preserve">the </w:delText>
        </w:r>
      </w:del>
      <w:r>
        <w:rPr>
          <w:rFonts w:ascii="Times New Roman" w:eastAsia="Times New Roman" w:hAnsi="Times New Roman"/>
          <w:color w:val="000000"/>
        </w:rPr>
        <w:t xml:space="preserve">amendments and specific additions </w:t>
      </w:r>
      <w:del w:id="64" w:author="Matthias Obst" w:date="2023-06-04T20:54:00Z">
        <w:r w:rsidDel="000433B3">
          <w:rPr>
            <w:rFonts w:ascii="Times New Roman" w:eastAsia="Times New Roman" w:hAnsi="Times New Roman"/>
            <w:color w:val="000000"/>
          </w:rPr>
          <w:delText>to these protocols</w:delText>
        </w:r>
        <w:r w:rsidDel="000433B3">
          <w:rPr>
            <w:rFonts w:ascii="Times New Roman" w:eastAsia="Times New Roman" w:hAnsi="Times New Roman"/>
          </w:rPr>
          <w:delText xml:space="preserve"> </w:delText>
        </w:r>
      </w:del>
      <w:r>
        <w:rPr>
          <w:rFonts w:ascii="Times New Roman" w:eastAsia="Times New Roman" w:hAnsi="Times New Roman"/>
        </w:rPr>
        <w:t xml:space="preserve">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w:t>
      </w:r>
      <w:del w:id="65" w:author="Matthias Obst" w:date="2023-06-04T20:54:00Z">
        <w:r w:rsidDel="000433B3">
          <w:rPr>
            <w:rFonts w:ascii="Times New Roman" w:eastAsia="Times New Roman" w:hAnsi="Times New Roman"/>
            <w:color w:val="000000"/>
          </w:rPr>
          <w:delText xml:space="preserve">the </w:delText>
        </w:r>
      </w:del>
      <w:r>
        <w:rPr>
          <w:rFonts w:ascii="Times New Roman" w:eastAsia="Times New Roman" w:hAnsi="Times New Roman"/>
          <w:color w:val="000000"/>
        </w:rPr>
        <w:t xml:space="preserve">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750082CC" w14:textId="2FA6D2E8" w:rsidR="00611E0E" w:rsidRDefault="00611E0E">
      <w:pPr>
        <w:jc w:val="both"/>
        <w:rPr>
          <w:rFonts w:ascii="Times New Roman" w:eastAsia="Times New Roman" w:hAnsi="Times New Roman"/>
          <w:color w:val="000000"/>
        </w:rPr>
      </w:pPr>
    </w:p>
    <w:p w14:paraId="2DF5DF6E" w14:textId="6B5479D2" w:rsidR="00611E0E" w:rsidRDefault="00611E0E">
      <w:pPr>
        <w:jc w:val="both"/>
        <w:rPr>
          <w:rFonts w:ascii="Times New Roman" w:eastAsia="Times New Roman" w:hAnsi="Times New Roman"/>
        </w:rPr>
      </w:pPr>
      <w:r>
        <w:rPr>
          <w:rFonts w:ascii="Times New Roman" w:eastAsia="Times New Roman" w:hAnsi="Times New Roman"/>
          <w:color w:val="000000"/>
        </w:rPr>
        <w:t xml:space="preserve">Note: the </w:t>
      </w:r>
      <w:r w:rsidR="00A00782">
        <w:rPr>
          <w:rFonts w:ascii="Times New Roman" w:eastAsia="Times New Roman" w:hAnsi="Times New Roman"/>
          <w:color w:val="000000"/>
        </w:rPr>
        <w:t>o</w:t>
      </w:r>
      <w:r>
        <w:rPr>
          <w:rFonts w:ascii="Times New Roman" w:eastAsia="Times New Roman" w:hAnsi="Times New Roman"/>
          <w:color w:val="000000"/>
        </w:rPr>
        <w:t>ceanarms</w:t>
      </w:r>
      <w:r w:rsidR="00A00782">
        <w:rPr>
          <w:rFonts w:ascii="Times New Roman" w:eastAsia="Times New Roman" w:hAnsi="Times New Roman"/>
          <w:color w:val="000000"/>
        </w:rPr>
        <w:t>.org</w:t>
      </w:r>
      <w:r>
        <w:rPr>
          <w:rFonts w:ascii="Times New Roman" w:eastAsia="Times New Roman" w:hAnsi="Times New Roman"/>
          <w:color w:val="000000"/>
        </w:rPr>
        <w:t xml:space="preserve"> website is often unavailable, we have therefore downloaded the protocols (as of Oct 2021) and provided them </w:t>
      </w:r>
      <w:r w:rsidR="00A00782">
        <w:rPr>
          <w:rFonts w:ascii="Times New Roman" w:eastAsia="Times New Roman" w:hAnsi="Times New Roman"/>
          <w:color w:val="000000"/>
        </w:rPr>
        <w:t xml:space="preserve">as a </w:t>
      </w:r>
      <w:proofErr w:type="spellStart"/>
      <w:r w:rsidR="00A00782">
        <w:rPr>
          <w:rFonts w:ascii="Times New Roman" w:eastAsia="Times New Roman" w:hAnsi="Times New Roman"/>
          <w:color w:val="000000"/>
        </w:rPr>
        <w:t>zipfile</w:t>
      </w:r>
      <w:proofErr w:type="spellEnd"/>
      <w:r w:rsidR="00A00782">
        <w:rPr>
          <w:rFonts w:ascii="Times New Roman" w:eastAsia="Times New Roman" w:hAnsi="Times New Roman"/>
          <w:color w:val="000000"/>
        </w:rPr>
        <w:t xml:space="preserve"> </w:t>
      </w:r>
      <w:r>
        <w:rPr>
          <w:rFonts w:ascii="Times New Roman" w:eastAsia="Times New Roman" w:hAnsi="Times New Roman"/>
          <w:color w:val="000000"/>
        </w:rPr>
        <w:t xml:space="preserve">on </w:t>
      </w:r>
      <w:r w:rsidR="00000000">
        <w:fldChar w:fldCharType="begin"/>
      </w:r>
      <w:ins w:id="66" w:author="Katrina Exter" w:date="2023-06-05T09:33:00Z">
        <w:r w:rsidR="008769FE">
          <w:instrText>HYPERLINK "https://github.com/arms-mbon/documentation/tree/main/SOPs"</w:instrText>
        </w:r>
      </w:ins>
      <w:del w:id="67" w:author="Katrina Exter" w:date="2023-06-05T09:30:00Z">
        <w:r w:rsidR="00000000" w:rsidDel="008769FE">
          <w:delInstrText>HYPERLINK "https://github.com/arms-mbon/Documentation/tree/main/SOPs"</w:delInstrText>
        </w:r>
      </w:del>
      <w:ins w:id="68" w:author="Katrina Exter" w:date="2023-06-05T09:33:00Z"/>
      <w:r w:rsidR="00000000">
        <w:fldChar w:fldCharType="separate"/>
      </w:r>
      <w:r>
        <w:rPr>
          <w:rStyle w:val="Hyperlink"/>
          <w:rFonts w:ascii="Times New Roman" w:eastAsia="Times New Roman" w:hAnsi="Times New Roman"/>
        </w:rPr>
        <w:t>the ARMS-MBON GitHub site</w:t>
      </w:r>
      <w:r w:rsidR="00000000">
        <w:rPr>
          <w:rStyle w:val="Hyperlink"/>
          <w:rFonts w:ascii="Times New Roman" w:eastAsia="Times New Roman" w:hAnsi="Times New Roman"/>
        </w:rPr>
        <w:fldChar w:fldCharType="end"/>
      </w:r>
      <w:r>
        <w:rPr>
          <w:rFonts w:ascii="Times New Roman" w:eastAsia="Times New Roman" w:hAnsi="Times New Roman"/>
          <w:color w:val="000000"/>
        </w:rPr>
        <w:t xml:space="preserve">. </w:t>
      </w:r>
    </w:p>
    <w:p w14:paraId="00000083" w14:textId="14F43AE5" w:rsidR="00131353" w:rsidRDefault="00000000">
      <w:pPr>
        <w:pStyle w:val="Heading2"/>
        <w:jc w:val="both"/>
        <w:rPr>
          <w:rFonts w:ascii="Times New Roman" w:eastAsia="Times New Roman" w:hAnsi="Times New Roman" w:cs="Times New Roman"/>
        </w:rPr>
      </w:pPr>
      <w:bookmarkStart w:id="69" w:name="_Toc111187480"/>
      <w:r>
        <w:rPr>
          <w:rFonts w:ascii="Times New Roman" w:eastAsia="Times New Roman" w:hAnsi="Times New Roman" w:cs="Times New Roman"/>
        </w:rPr>
        <w:t>4.1. Preservation</w:t>
      </w:r>
      <w:bookmarkEnd w:id="69"/>
      <w:ins w:id="70" w:author="Matthias Obst" w:date="2023-06-04T20:55:00Z">
        <w:r w:rsidR="00B579A3">
          <w:rPr>
            <w:rFonts w:ascii="Times New Roman" w:eastAsia="Times New Roman" w:hAnsi="Times New Roman" w:cs="Times New Roman"/>
          </w:rPr>
          <w:t xml:space="preserve"> and storage</w:t>
        </w:r>
      </w:ins>
    </w:p>
    <w:p w14:paraId="00000084" w14:textId="77777777" w:rsidR="00131353" w:rsidRDefault="00131353">
      <w:pPr>
        <w:shd w:val="clear" w:color="auto" w:fill="FFFFFF"/>
        <w:jc w:val="both"/>
        <w:rPr>
          <w:rFonts w:ascii="Times New Roman" w:eastAsia="Times New Roman" w:hAnsi="Times New Roman"/>
          <w:b/>
          <w:color w:val="000000"/>
        </w:rPr>
      </w:pPr>
    </w:p>
    <w:p w14:paraId="00000085" w14:textId="5933A0EA" w:rsidR="00131353" w:rsidRDefault="00000000">
      <w:pPr>
        <w:shd w:val="clear" w:color="auto" w:fill="FFFFFF"/>
        <w:jc w:val="both"/>
        <w:rPr>
          <w:ins w:id="71" w:author="Matthias Obst" w:date="2023-06-04T20:56:00Z"/>
          <w:rFonts w:ascii="Times New Roman" w:eastAsia="Times New Roman" w:hAnsi="Times New Roman"/>
          <w:color w:val="000000"/>
        </w:rPr>
      </w:pPr>
      <w:r>
        <w:rPr>
          <w:rFonts w:ascii="Times New Roman" w:eastAsia="Times New Roman" w:hAnsi="Times New Roman"/>
          <w:color w:val="000000"/>
        </w:rPr>
        <w:t xml:space="preserve">ARMS-MBON preserves all biological samples in DMSO (Dimethyl sulfoxide). The recommended recipe is DMSO salt-saturated buffer (20% DMSO, 0.25 M EDTA, pH 7.5, NaCl saturated), as described by </w:t>
      </w:r>
      <w:proofErr w:type="spellStart"/>
      <w:r>
        <w:rPr>
          <w:rFonts w:ascii="Times New Roman" w:eastAsia="Times New Roman" w:hAnsi="Times New Roman"/>
          <w:color w:val="000000"/>
        </w:rPr>
        <w:t>Seutin</w:t>
      </w:r>
      <w:proofErr w:type="spellEnd"/>
      <w:r>
        <w:rPr>
          <w:rFonts w:ascii="Times New Roman" w:eastAsia="Times New Roman" w:hAnsi="Times New Roman"/>
          <w:color w:val="000000"/>
        </w:rPr>
        <w:t xml:space="preserve"> et al. (1991)</w:t>
      </w:r>
      <w:r w:rsidR="00611E0E">
        <w:rPr>
          <w:rFonts w:ascii="Times New Roman" w:eastAsia="Times New Roman" w:hAnsi="Times New Roman"/>
          <w:color w:val="000000"/>
        </w:rPr>
        <w:t xml:space="preserve"> (</w:t>
      </w:r>
      <w:hyperlink r:id="rId20" w:history="1">
        <w:r w:rsidR="00611E0E" w:rsidRPr="00123C8F">
          <w:rPr>
            <w:rStyle w:val="Hyperlink"/>
            <w:rFonts w:ascii="Times New Roman" w:eastAsia="Times New Roman" w:hAnsi="Times New Roman"/>
          </w:rPr>
          <w:t>https://cdnsciencepub.com/doi/10.1139/z91-013</w:t>
        </w:r>
      </w:hyperlink>
      <w:r w:rsidR="00611E0E">
        <w:rPr>
          <w:rFonts w:ascii="Times New Roman" w:eastAsia="Times New Roman" w:hAnsi="Times New Roman"/>
          <w:color w:val="000000"/>
        </w:rPr>
        <w:t xml:space="preserve">). </w:t>
      </w:r>
    </w:p>
    <w:p w14:paraId="2CB103F4" w14:textId="38E469B3" w:rsidR="00B579A3" w:rsidRDefault="00B579A3">
      <w:pPr>
        <w:shd w:val="clear" w:color="auto" w:fill="FFFFFF"/>
        <w:jc w:val="both"/>
        <w:rPr>
          <w:ins w:id="72" w:author="Matthias Obst" w:date="2023-06-04T20:56:00Z"/>
          <w:rFonts w:ascii="Times New Roman" w:eastAsia="Times New Roman" w:hAnsi="Times New Roman"/>
          <w:color w:val="000000"/>
        </w:rPr>
      </w:pPr>
    </w:p>
    <w:p w14:paraId="2DB7D444" w14:textId="42664250" w:rsidR="00B579A3" w:rsidRDefault="00B579A3">
      <w:pPr>
        <w:shd w:val="clear" w:color="auto" w:fill="FFFFFF"/>
        <w:jc w:val="both"/>
        <w:rPr>
          <w:rFonts w:ascii="Times New Roman" w:eastAsia="Times New Roman" w:hAnsi="Times New Roman"/>
          <w:color w:val="000000"/>
        </w:rPr>
      </w:pPr>
      <w:ins w:id="73" w:author="Matthias Obst" w:date="2023-06-04T20:56:00Z">
        <w:r w:rsidRPr="008769FE">
          <w:rPr>
            <w:rFonts w:ascii="Times New Roman" w:eastAsia="Times New Roman" w:hAnsi="Times New Roman"/>
            <w:color w:val="000000"/>
            <w:u w:val="single"/>
            <w:rPrChange w:id="74" w:author="Katrina Exter" w:date="2023-06-05T09:30:00Z">
              <w:rPr>
                <w:rFonts w:ascii="Times New Roman" w:eastAsia="Times New Roman" w:hAnsi="Times New Roman"/>
                <w:color w:val="000000"/>
              </w:rPr>
            </w:rPrChange>
          </w:rPr>
          <w:t>All samples should be stored permanently at – 20 °C</w:t>
        </w:r>
        <w:del w:id="75" w:author="Katrina Exter" w:date="2023-06-05T09:31:00Z">
          <w:r w:rsidDel="008769FE">
            <w:rPr>
              <w:rFonts w:ascii="Times New Roman" w:eastAsia="Times New Roman" w:hAnsi="Times New Roman"/>
              <w:color w:val="000000"/>
            </w:rPr>
            <w:delText>,</w:delText>
          </w:r>
        </w:del>
        <w:r>
          <w:rPr>
            <w:rFonts w:ascii="Times New Roman" w:eastAsia="Times New Roman" w:hAnsi="Times New Roman"/>
            <w:color w:val="000000"/>
          </w:rPr>
          <w:t xml:space="preserve"> un</w:t>
        </w:r>
      </w:ins>
      <w:ins w:id="76" w:author="Katrina Exter" w:date="2023-06-05T09:30:00Z">
        <w:r w:rsidR="008769FE">
          <w:rPr>
            <w:rFonts w:ascii="Times New Roman" w:eastAsia="Times New Roman" w:hAnsi="Times New Roman"/>
            <w:color w:val="000000"/>
          </w:rPr>
          <w:t>til</w:t>
        </w:r>
      </w:ins>
      <w:ins w:id="77" w:author="Matthias Obst" w:date="2023-06-04T20:56:00Z">
        <w:del w:id="78" w:author="Katrina Exter" w:date="2023-06-05T09:30:00Z">
          <w:r w:rsidDel="008769FE">
            <w:rPr>
              <w:rFonts w:ascii="Times New Roman" w:eastAsia="Times New Roman" w:hAnsi="Times New Roman"/>
              <w:color w:val="000000"/>
            </w:rPr>
            <w:delText>les</w:delText>
          </w:r>
        </w:del>
      </w:ins>
      <w:ins w:id="79" w:author="Katrina Exter" w:date="2023-06-05T09:31:00Z">
        <w:r w:rsidR="008769FE">
          <w:rPr>
            <w:rFonts w:ascii="Times New Roman" w:eastAsia="Times New Roman" w:hAnsi="Times New Roman"/>
            <w:color w:val="000000"/>
          </w:rPr>
          <w:t xml:space="preserve"> </w:t>
        </w:r>
      </w:ins>
      <w:ins w:id="80" w:author="Matthias Obst" w:date="2023-06-04T20:56:00Z">
        <w:del w:id="81" w:author="Katrina Exter" w:date="2023-06-05T09:30:00Z">
          <w:r w:rsidDel="008769FE">
            <w:rPr>
              <w:rFonts w:ascii="Times New Roman" w:eastAsia="Times New Roman" w:hAnsi="Times New Roman"/>
              <w:color w:val="000000"/>
            </w:rPr>
            <w:delText>s</w:delText>
          </w:r>
        </w:del>
        <w:del w:id="82" w:author="Katrina Exter" w:date="2023-06-05T09:31:00Z">
          <w:r w:rsidDel="008769FE">
            <w:rPr>
              <w:rFonts w:ascii="Times New Roman" w:eastAsia="Times New Roman" w:hAnsi="Times New Roman"/>
              <w:color w:val="000000"/>
            </w:rPr>
            <w:delText xml:space="preserve"> </w:delText>
          </w:r>
        </w:del>
        <w:r>
          <w:rPr>
            <w:rFonts w:ascii="Times New Roman" w:eastAsia="Times New Roman" w:hAnsi="Times New Roman"/>
            <w:color w:val="000000"/>
          </w:rPr>
          <w:t>they are shipped</w:t>
        </w:r>
      </w:ins>
      <w:ins w:id="83" w:author="Matthias Obst" w:date="2023-06-04T20:57:00Z">
        <w:r>
          <w:rPr>
            <w:rFonts w:ascii="Times New Roman" w:eastAsia="Times New Roman" w:hAnsi="Times New Roman"/>
            <w:color w:val="000000"/>
          </w:rPr>
          <w:t xml:space="preserve"> (which can be done at room temperature).</w:t>
        </w:r>
      </w:ins>
    </w:p>
    <w:p w14:paraId="00000086" w14:textId="77777777" w:rsidR="00131353" w:rsidRDefault="00131353">
      <w:pPr>
        <w:shd w:val="clear" w:color="auto" w:fill="FFFFFF"/>
        <w:jc w:val="both"/>
        <w:rPr>
          <w:rFonts w:ascii="Times New Roman" w:eastAsia="Times New Roman" w:hAnsi="Times New Roman"/>
          <w:color w:val="000000"/>
        </w:rPr>
      </w:pPr>
    </w:p>
    <w:p w14:paraId="00000087" w14:textId="77777777" w:rsidR="00131353" w:rsidRDefault="00000000">
      <w:pPr>
        <w:shd w:val="clear" w:color="auto" w:fill="FFFFFF"/>
        <w:jc w:val="both"/>
        <w:rPr>
          <w:rFonts w:ascii="Times New Roman" w:eastAsia="Times New Roman" w:hAnsi="Times New Roman"/>
          <w:b/>
          <w:color w:val="4F81BD"/>
          <w:sz w:val="26"/>
          <w:szCs w:val="26"/>
        </w:rPr>
      </w:pPr>
      <w:r>
        <w:rPr>
          <w:rFonts w:ascii="Times New Roman" w:eastAsia="Times New Roman" w:hAnsi="Times New Roman"/>
          <w:b/>
          <w:color w:val="4F81BD"/>
          <w:sz w:val="26"/>
          <w:szCs w:val="26"/>
        </w:rPr>
        <w:t xml:space="preserve">4.2. How to deal with large biomass or sediment  </w:t>
      </w:r>
    </w:p>
    <w:p w14:paraId="00000088" w14:textId="77777777" w:rsidR="00131353" w:rsidRDefault="00131353">
      <w:pPr>
        <w:shd w:val="clear" w:color="auto" w:fill="FFFFFF"/>
        <w:jc w:val="both"/>
        <w:rPr>
          <w:rFonts w:ascii="Times New Roman" w:eastAsia="Times New Roman" w:hAnsi="Times New Roman"/>
          <w:b/>
          <w:color w:val="4F81BD"/>
          <w:sz w:val="26"/>
          <w:szCs w:val="26"/>
        </w:rPr>
      </w:pPr>
    </w:p>
    <w:p w14:paraId="00000089" w14:textId="4E0CB61D" w:rsidR="00131353"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 xml:space="preserve">hance of missing a rare species during the molecular genetic processing, and </w:t>
      </w:r>
      <w:proofErr w:type="gramStart"/>
      <w:r>
        <w:rPr>
          <w:rFonts w:ascii="Times New Roman" w:eastAsia="Times New Roman" w:hAnsi="Times New Roman"/>
          <w:color w:val="000000"/>
        </w:rPr>
        <w:t>clearly</w:t>
      </w:r>
      <w:proofErr w:type="gramEnd"/>
      <w:r>
        <w:rPr>
          <w:rFonts w:ascii="Times New Roman" w:eastAsia="Times New Roman" w:hAnsi="Times New Roman"/>
          <w:color w:val="000000"/>
        </w:rPr>
        <w:t xml:space="preserve">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 xml:space="preserve">if you expect a NIS or a rare species among (or associated with) the crowding species. If that is </w:t>
      </w:r>
      <w:r>
        <w:rPr>
          <w:rFonts w:ascii="Times New Roman" w:eastAsia="Times New Roman" w:hAnsi="Times New Roman"/>
        </w:rPr>
        <w:lastRenderedPageBreak/>
        <w:t>not the case</w:t>
      </w:r>
      <w:r w:rsidR="00611E0E">
        <w:rPr>
          <w:rFonts w:ascii="Times New Roman" w:eastAsia="Times New Roman" w:hAnsi="Times New Roman"/>
        </w:rPr>
        <w:t>,</w:t>
      </w:r>
      <w:r>
        <w:rPr>
          <w:rFonts w:ascii="Times New Roman" w:eastAsia="Times New Roman" w:hAnsi="Times New Roman"/>
        </w:rPr>
        <w:t xml:space="preserve"> you should reduce the biomass of the crowding species that is homogeni</w:t>
      </w:r>
      <w:r w:rsidR="00611E0E">
        <w:rPr>
          <w:rFonts w:ascii="Times New Roman" w:eastAsia="Times New Roman" w:hAnsi="Times New Roman"/>
        </w:rPr>
        <w:t>s</w:t>
      </w:r>
      <w:r>
        <w:rPr>
          <w:rFonts w:ascii="Times New Roman" w:eastAsia="Times New Roman" w:hAnsi="Times New Roman"/>
        </w:rPr>
        <w:t xml:space="preserve">ed and processed. Appropriate notes should be included with the metadata for each ARMS that approximates the biomass (g) of the removed dominant species. </w:t>
      </w:r>
    </w:p>
    <w:p w14:paraId="0000008A" w14:textId="77777777" w:rsidR="00131353" w:rsidRDefault="00131353">
      <w:pPr>
        <w:jc w:val="both"/>
        <w:rPr>
          <w:rFonts w:ascii="Times New Roman" w:eastAsia="Times New Roman" w:hAnsi="Times New Roman"/>
        </w:rPr>
      </w:pPr>
    </w:p>
    <w:p w14:paraId="0000008B" w14:textId="7394F3BB" w:rsidR="00131353" w:rsidRDefault="00000000">
      <w:pPr>
        <w:jc w:val="both"/>
      </w:pPr>
      <w:r>
        <w:rPr>
          <w:rFonts w:ascii="Times New Roman" w:eastAsia="Times New Roman" w:hAnsi="Times New Roman"/>
        </w:rPr>
        <w:t>Sometimes ARMS are heavily covered with sand and silt that can create large sample volumes. In these cases</w:t>
      </w:r>
      <w:r w:rsidR="00611E0E">
        <w:rPr>
          <w:rFonts w:ascii="Times New Roman" w:eastAsia="Times New Roman" w:hAnsi="Times New Roman"/>
        </w:rPr>
        <w:t>,</w:t>
      </w:r>
      <w:r>
        <w:rPr>
          <w:rFonts w:ascii="Times New Roman" w:eastAsia="Times New Roman" w:hAnsi="Times New Roman"/>
        </w:rPr>
        <w:t xml:space="preserve"> you need to separate the sand/silt from the organic material before you separate the different fractions by shaking the sample and decanting the organic suspension right after the sand/slit has </w:t>
      </w:r>
      <w:sdt>
        <w:sdtPr>
          <w:tag w:val="goog_rdk_8"/>
          <w:id w:val="-986319528"/>
          <w:showingPlcHdr/>
        </w:sdtPr>
        <w:sdtContent>
          <w:r w:rsidR="00611E0E">
            <w:t xml:space="preserve">     </w:t>
          </w:r>
        </w:sdtContent>
      </w:sdt>
      <w:r>
        <w:rPr>
          <w:rFonts w:ascii="Times New Roman" w:eastAsia="Times New Roman" w:hAnsi="Times New Roman"/>
        </w:rPr>
        <w:t>sedimented. Thereafter you can filter the different fractions (</w:t>
      </w:r>
      <w:proofErr w:type="gramStart"/>
      <w:r>
        <w:rPr>
          <w:rFonts w:ascii="Times New Roman" w:eastAsia="Times New Roman" w:hAnsi="Times New Roman"/>
        </w:rPr>
        <w:t>i.e.</w:t>
      </w:r>
      <w:proofErr w:type="gramEnd"/>
      <w:r>
        <w:rPr>
          <w:rFonts w:ascii="Times New Roman" w:eastAsia="Times New Roman" w:hAnsi="Times New Roman"/>
        </w:rPr>
        <w:t xml:space="preserve"> 100, 500 </w:t>
      </w:r>
      <w:proofErr w:type="spellStart"/>
      <w:r>
        <w:rPr>
          <w:rFonts w:ascii="Times New Roman" w:eastAsia="Times New Roman" w:hAnsi="Times New Roman"/>
        </w:rPr>
        <w:t>micrometer</w:t>
      </w:r>
      <w:proofErr w:type="spellEnd"/>
      <w:r>
        <w:rPr>
          <w:rFonts w:ascii="Times New Roman" w:eastAsia="Times New Roman" w:hAnsi="Times New Roman"/>
        </w:rPr>
        <w:t>).</w:t>
      </w:r>
    </w:p>
    <w:tbl>
      <w:tblPr>
        <w:tblStyle w:val="a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387DD683" w14:textId="77777777">
        <w:tc>
          <w:tcPr>
            <w:tcW w:w="9054" w:type="dxa"/>
          </w:tcPr>
          <w:p w14:paraId="0000008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237BD914" wp14:editId="6143936E">
                  <wp:extent cx="5100748" cy="2761967"/>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100748" cy="2761967"/>
                          </a:xfrm>
                          <a:prstGeom prst="rect">
                            <a:avLst/>
                          </a:prstGeom>
                          <a:ln/>
                        </pic:spPr>
                      </pic:pic>
                    </a:graphicData>
                  </a:graphic>
                </wp:inline>
              </w:drawing>
            </w:r>
          </w:p>
        </w:tc>
      </w:tr>
      <w:tr w:rsidR="00131353" w14:paraId="4E9B35C2" w14:textId="77777777">
        <w:tc>
          <w:tcPr>
            <w:tcW w:w="9054" w:type="dxa"/>
          </w:tcPr>
          <w:p w14:paraId="0000008D"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000008E" w14:textId="77777777" w:rsidR="00131353" w:rsidRDefault="00131353">
      <w:pPr>
        <w:shd w:val="clear" w:color="auto" w:fill="FFFFFF"/>
        <w:jc w:val="both"/>
        <w:rPr>
          <w:rFonts w:ascii="Times New Roman" w:eastAsia="Times New Roman" w:hAnsi="Times New Roman"/>
          <w:color w:val="000000"/>
        </w:rPr>
      </w:pPr>
    </w:p>
    <w:p w14:paraId="0000008F" w14:textId="77777777" w:rsidR="00131353" w:rsidRDefault="00000000">
      <w:pPr>
        <w:pStyle w:val="Heading2"/>
        <w:jc w:val="both"/>
        <w:rPr>
          <w:rFonts w:ascii="Times New Roman" w:eastAsia="Times New Roman" w:hAnsi="Times New Roman" w:cs="Times New Roman"/>
        </w:rPr>
      </w:pPr>
      <w:bookmarkStart w:id="84" w:name="_Toc111187481"/>
      <w:r>
        <w:rPr>
          <w:rFonts w:ascii="Times New Roman" w:eastAsia="Times New Roman" w:hAnsi="Times New Roman" w:cs="Times New Roman"/>
        </w:rPr>
        <w:t>4.3. Material Samples</w:t>
      </w:r>
      <w:bookmarkEnd w:id="84"/>
    </w:p>
    <w:p w14:paraId="00000090" w14:textId="77777777" w:rsidR="00131353" w:rsidRDefault="00131353">
      <w:pPr>
        <w:widowControl w:val="0"/>
        <w:jc w:val="both"/>
        <w:rPr>
          <w:rFonts w:ascii="Times New Roman" w:eastAsia="Times New Roman" w:hAnsi="Times New Roman"/>
          <w:b/>
        </w:rPr>
      </w:pPr>
    </w:p>
    <w:p w14:paraId="00000091"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DMSO</w:t>
      </w:r>
      <w:r>
        <w:rPr>
          <w:rFonts w:ascii="Times New Roman" w:eastAsia="Times New Roman" w:hAnsi="Times New Roman"/>
        </w:rPr>
        <w:t>:</w:t>
      </w:r>
    </w:p>
    <w:p w14:paraId="00000092"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0000093"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0000094"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0000095" w14:textId="77777777" w:rsidR="00131353" w:rsidRDefault="00131353">
      <w:pPr>
        <w:jc w:val="both"/>
        <w:rPr>
          <w:rFonts w:ascii="Times New Roman" w:eastAsia="Times New Roman" w:hAnsi="Times New Roman"/>
        </w:rPr>
      </w:pPr>
    </w:p>
    <w:p w14:paraId="00000096" w14:textId="77777777" w:rsidR="00131353" w:rsidRDefault="00000000">
      <w:pPr>
        <w:jc w:val="both"/>
        <w:rPr>
          <w:rFonts w:ascii="Times New Roman" w:eastAsia="Times New Roman" w:hAnsi="Times New Roman"/>
        </w:rPr>
      </w:pPr>
      <w:sdt>
        <w:sdtPr>
          <w:tag w:val="goog_rdk_9"/>
          <w:id w:val="1725109605"/>
        </w:sdtPr>
        <w:sdtContent/>
      </w:sdt>
      <w:r w:rsidRPr="00611E0E">
        <w:rPr>
          <w:rFonts w:ascii="Times New Roman" w:eastAsia="Times New Roman" w:hAnsi="Times New Roman"/>
        </w:rPr>
        <w:t xml:space="preserve">In many cases you will produce several Falcon tubes from each material sample. You should label these as described in Secs 2.4 and 5.1, </w:t>
      </w:r>
      <w:proofErr w:type="gramStart"/>
      <w:r w:rsidRPr="00611E0E">
        <w:rPr>
          <w:rFonts w:ascii="Times New Roman" w:eastAsia="Times New Roman" w:hAnsi="Times New Roman"/>
        </w:rPr>
        <w:t>i.e.</w:t>
      </w:r>
      <w:proofErr w:type="gramEnd"/>
      <w:r w:rsidRPr="00611E0E">
        <w:rPr>
          <w:rFonts w:ascii="Times New Roman" w:eastAsia="Times New Roman" w:hAnsi="Times New Roman"/>
        </w:rPr>
        <w:t xml:space="preserve"> using the </w:t>
      </w:r>
      <w:proofErr w:type="spellStart"/>
      <w:r w:rsidRPr="00611E0E">
        <w:rPr>
          <w:rFonts w:ascii="Times New Roman" w:eastAsia="Times New Roman" w:hAnsi="Times New Roman"/>
        </w:rPr>
        <w:t>MaterialSampleID</w:t>
      </w:r>
      <w:proofErr w:type="spellEnd"/>
      <w:sdt>
        <w:sdtPr>
          <w:tag w:val="goog_rdk_10"/>
          <w:id w:val="4416064"/>
        </w:sdtPr>
        <w:sdtContent/>
      </w:sdt>
      <w:r w:rsidRPr="00611E0E">
        <w:rPr>
          <w:rFonts w:ascii="Times New Roman" w:eastAsia="Times New Roman" w:hAnsi="Times New Roman"/>
        </w:rPr>
        <w:t xml:space="preserve">. </w:t>
      </w:r>
      <w:r>
        <w:rPr>
          <w:rFonts w:ascii="Times New Roman" w:eastAsia="Times New Roman" w:hAnsi="Times New Roman"/>
        </w:rPr>
        <w:t xml:space="preserve">We recommend that you only ship one replicate of each fraction (material sample) and keep the remaining tubes as “backup-replicate” in long-term storage at your institution (see Sec. 6). Please remember to label these backups in the same way as the primary tubes. </w:t>
      </w:r>
    </w:p>
    <w:p w14:paraId="00000097" w14:textId="77777777" w:rsidR="00131353" w:rsidRDefault="00131353">
      <w:pPr>
        <w:jc w:val="both"/>
        <w:rPr>
          <w:rFonts w:ascii="Times New Roman" w:eastAsia="Times New Roman" w:hAnsi="Times New Roman"/>
        </w:rPr>
      </w:pPr>
    </w:p>
    <w:p w14:paraId="00000098" w14:textId="6E7761AF" w:rsidR="00131353" w:rsidRDefault="00000000">
      <w:pPr>
        <w:jc w:val="both"/>
        <w:rPr>
          <w:rFonts w:ascii="Times New Roman" w:eastAsia="Times New Roman" w:hAnsi="Times New Roman"/>
        </w:rPr>
      </w:pPr>
      <w:r>
        <w:rPr>
          <w:rFonts w:ascii="Times New Roman" w:eastAsia="Times New Roman" w:hAnsi="Times New Roman"/>
        </w:rPr>
        <w:t xml:space="preserve">Note that while it has been decided to now use DMSO, in the past both DMSO and EtOH were used as a preservative, and this is why the preservative forms part of the </w:t>
      </w:r>
      <w:proofErr w:type="spellStart"/>
      <w:r>
        <w:rPr>
          <w:rFonts w:ascii="Times New Roman" w:eastAsia="Times New Roman" w:hAnsi="Times New Roman"/>
        </w:rPr>
        <w:t>MaterialSampleID</w:t>
      </w:r>
      <w:proofErr w:type="spellEnd"/>
      <w:r>
        <w:rPr>
          <w:rFonts w:ascii="Times New Roman" w:eastAsia="Times New Roman" w:hAnsi="Times New Roman"/>
        </w:rPr>
        <w:t xml:space="preserve"> (</w:t>
      </w:r>
      <w:r w:rsidR="00611E0E">
        <w:rPr>
          <w:rFonts w:ascii="Times New Roman" w:eastAsia="Times New Roman" w:hAnsi="Times New Roman"/>
        </w:rPr>
        <w:t>S</w:t>
      </w:r>
      <w:r>
        <w:rPr>
          <w:rFonts w:ascii="Times New Roman" w:eastAsia="Times New Roman" w:hAnsi="Times New Roman"/>
        </w:rPr>
        <w:t xml:space="preserve">ec. 2.4). </w:t>
      </w:r>
      <w:r w:rsidR="00F97A93">
        <w:rPr>
          <w:rFonts w:ascii="Times New Roman" w:eastAsia="Times New Roman" w:hAnsi="Times New Roman"/>
        </w:rPr>
        <w:t xml:space="preserve">From now on, you only need to specify the preservative it is </w:t>
      </w:r>
      <w:r w:rsidR="00F97A93" w:rsidRPr="00F97A93">
        <w:rPr>
          <w:rFonts w:ascii="Times New Roman" w:eastAsia="Times New Roman" w:hAnsi="Times New Roman"/>
          <w:i/>
          <w:iCs/>
        </w:rPr>
        <w:t>not</w:t>
      </w:r>
      <w:r w:rsidR="00F97A93">
        <w:rPr>
          <w:rFonts w:ascii="Times New Roman" w:eastAsia="Times New Roman" w:hAnsi="Times New Roman"/>
        </w:rPr>
        <w:t xml:space="preserve"> DMSO.</w:t>
      </w:r>
      <w:r>
        <w:rPr>
          <w:rFonts w:ascii="Times New Roman" w:eastAsia="Times New Roman" w:hAnsi="Times New Roman"/>
        </w:rPr>
        <w:t xml:space="preserve"> </w:t>
      </w:r>
    </w:p>
    <w:p w14:paraId="00000099" w14:textId="77777777" w:rsidR="00131353" w:rsidRDefault="00131353">
      <w:pPr>
        <w:jc w:val="both"/>
        <w:rPr>
          <w:rFonts w:ascii="Times New Roman" w:eastAsia="Times New Roman" w:hAnsi="Times New Roman"/>
        </w:rPr>
      </w:pPr>
    </w:p>
    <w:p w14:paraId="0000009A" w14:textId="77777777" w:rsidR="00131353" w:rsidRDefault="00131353">
      <w:pPr>
        <w:jc w:val="both"/>
        <w:rPr>
          <w:rFonts w:ascii="Times New Roman" w:eastAsia="Times New Roman" w:hAnsi="Times New Roman"/>
        </w:rPr>
      </w:pPr>
    </w:p>
    <w:tbl>
      <w:tblPr>
        <w:tblStyle w:val="af0"/>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2C8CA35E" w14:textId="77777777">
        <w:tc>
          <w:tcPr>
            <w:tcW w:w="9056" w:type="dxa"/>
          </w:tcPr>
          <w:p w14:paraId="0000009B" w14:textId="77777777" w:rsidR="00131353"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787BC184" wp14:editId="3EBBEDFF">
                  <wp:extent cx="5482498" cy="389350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482498" cy="3893502"/>
                          </a:xfrm>
                          <a:prstGeom prst="rect">
                            <a:avLst/>
                          </a:prstGeom>
                          <a:ln/>
                        </pic:spPr>
                      </pic:pic>
                    </a:graphicData>
                  </a:graphic>
                </wp:inline>
              </w:drawing>
            </w:r>
          </w:p>
        </w:tc>
      </w:tr>
      <w:tr w:rsidR="00131353" w14:paraId="2A642185" w14:textId="77777777">
        <w:tc>
          <w:tcPr>
            <w:tcW w:w="9056" w:type="dxa"/>
          </w:tcPr>
          <w:p w14:paraId="0000009C" w14:textId="16F70103"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w:t>
            </w:r>
            <w:ins w:id="85" w:author="Matthias Obst" w:date="2023-06-04T21:08:00Z">
              <w:r w:rsidR="0021490E">
                <w:rPr>
                  <w:rFonts w:ascii="Times New Roman" w:eastAsia="Times New Roman" w:hAnsi="Times New Roman"/>
                  <w:i/>
                  <w:color w:val="000000"/>
                </w:rPr>
                <w:t xml:space="preserve">more </w:t>
              </w:r>
            </w:ins>
            <w:r>
              <w:rPr>
                <w:rFonts w:ascii="Times New Roman" w:eastAsia="Times New Roman" w:hAnsi="Times New Roman"/>
                <w:i/>
                <w:color w:val="000000"/>
              </w:rPr>
              <w:t>details see the protocols established by the Smithsonian Institution (</w:t>
            </w:r>
            <w:hyperlink r:id="rId23">
              <w:r>
                <w:rPr>
                  <w:rFonts w:ascii="Times New Roman" w:eastAsia="Times New Roman" w:hAnsi="Times New Roman"/>
                  <w:i/>
                  <w:color w:val="1155CC"/>
                  <w:u w:val="single"/>
                </w:rPr>
                <w:t>https://www.oceanarms.org/</w:t>
              </w:r>
            </w:hyperlink>
            <w:r>
              <w:rPr>
                <w:rFonts w:ascii="Times New Roman" w:eastAsia="Times New Roman" w:hAnsi="Times New Roman"/>
                <w:i/>
                <w:color w:val="000000"/>
              </w:rPr>
              <w:t xml:space="preserve">). </w:t>
            </w:r>
          </w:p>
          <w:p w14:paraId="0000009D" w14:textId="77777777" w:rsidR="00131353" w:rsidRDefault="00131353">
            <w:pPr>
              <w:jc w:val="both"/>
              <w:rPr>
                <w:rFonts w:ascii="Times New Roman" w:eastAsia="Times New Roman" w:hAnsi="Times New Roman"/>
                <w:i/>
              </w:rPr>
            </w:pPr>
          </w:p>
        </w:tc>
      </w:tr>
    </w:tbl>
    <w:p w14:paraId="0000009E" w14:textId="77777777" w:rsidR="00131353" w:rsidRDefault="00000000">
      <w:pPr>
        <w:pStyle w:val="Heading2"/>
        <w:jc w:val="both"/>
        <w:rPr>
          <w:rFonts w:ascii="Times New Roman" w:eastAsia="Times New Roman" w:hAnsi="Times New Roman" w:cs="Times New Roman"/>
        </w:rPr>
      </w:pPr>
      <w:bookmarkStart w:id="86" w:name="_Toc111187482"/>
      <w:r>
        <w:rPr>
          <w:rFonts w:ascii="Times New Roman" w:eastAsia="Times New Roman" w:hAnsi="Times New Roman" w:cs="Times New Roman"/>
        </w:rPr>
        <w:t>4.4. Images</w:t>
      </w:r>
      <w:bookmarkEnd w:id="86"/>
    </w:p>
    <w:p w14:paraId="0000009F" w14:textId="77777777" w:rsidR="00131353" w:rsidRDefault="00131353">
      <w:pPr>
        <w:widowControl w:val="0"/>
        <w:jc w:val="both"/>
        <w:rPr>
          <w:rFonts w:ascii="Times New Roman" w:eastAsia="Times New Roman" w:hAnsi="Times New Roman"/>
          <w:b/>
        </w:rPr>
      </w:pPr>
    </w:p>
    <w:p w14:paraId="000000A0" w14:textId="74EB5CB3" w:rsidR="00131353" w:rsidRDefault="00000000">
      <w:pPr>
        <w:widowControl w:val="0"/>
        <w:jc w:val="both"/>
        <w:rPr>
          <w:rFonts w:ascii="Times New Roman" w:eastAsia="Times New Roman" w:hAnsi="Times New Roman"/>
        </w:rPr>
      </w:pPr>
      <w:r>
        <w:rPr>
          <w:rFonts w:ascii="Times New Roman" w:eastAsia="Times New Roman" w:hAnsi="Times New Roman"/>
        </w:rPr>
        <w:t>From each ARMS you should take high-resolution images (see Fig. 6 for examples) of</w:t>
      </w:r>
    </w:p>
    <w:p w14:paraId="000000A1"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00000A2"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00000A3"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00000A4" w14:textId="01516D2A"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39BEE294" w14:textId="77777777" w:rsidR="002E4859" w:rsidRPr="002E4859" w:rsidRDefault="002E4859">
      <w:pPr>
        <w:jc w:val="both"/>
        <w:rPr>
          <w:rFonts w:ascii="Times New Roman" w:eastAsia="Times New Roman" w:hAnsi="Times New Roman"/>
        </w:rPr>
      </w:pPr>
    </w:p>
    <w:p w14:paraId="68360679" w14:textId="08C199B4" w:rsidR="004164E8" w:rsidRDefault="002E4859">
      <w:pPr>
        <w:jc w:val="both"/>
        <w:rPr>
          <w:rFonts w:ascii="Times New Roman" w:hAnsi="Times New Roman"/>
        </w:rPr>
      </w:pPr>
      <w:r w:rsidRPr="002E4859">
        <w:rPr>
          <w:rFonts w:ascii="Times New Roman" w:hAnsi="Times New Roman"/>
        </w:rPr>
        <w:t xml:space="preserve">These images </w:t>
      </w:r>
      <w:r w:rsidR="004164E8">
        <w:rPr>
          <w:rFonts w:ascii="Times New Roman" w:hAnsi="Times New Roman"/>
        </w:rPr>
        <w:t>should</w:t>
      </w:r>
      <w:r w:rsidRPr="002E4859">
        <w:rPr>
          <w:rFonts w:ascii="Times New Roman" w:hAnsi="Times New Roman"/>
        </w:rPr>
        <w:t xml:space="preserve"> be uploaded to the data management platform, </w:t>
      </w:r>
      <w:hyperlink r:id="rId24" w:anchor="/study/view/81139" w:history="1">
        <w:r w:rsidRPr="004164E8">
          <w:rPr>
            <w:rStyle w:val="Hyperlink"/>
            <w:rFonts w:ascii="Times New Roman" w:hAnsi="Times New Roman"/>
          </w:rPr>
          <w:t>PlutoF</w:t>
        </w:r>
      </w:hyperlink>
      <w:r w:rsidRPr="002E4859">
        <w:rPr>
          <w:rFonts w:ascii="Times New Roman" w:hAnsi="Times New Roman"/>
        </w:rPr>
        <w:t xml:space="preserve">, for each sampling event they belong to. </w:t>
      </w:r>
    </w:p>
    <w:p w14:paraId="4375047F" w14:textId="09939764" w:rsidR="004164E8" w:rsidRDefault="004164E8">
      <w:pPr>
        <w:jc w:val="both"/>
        <w:rPr>
          <w:rFonts w:ascii="Times New Roman" w:hAnsi="Times New Roman"/>
        </w:rPr>
      </w:pPr>
    </w:p>
    <w:p w14:paraId="6F2EC67C" w14:textId="23AE13B0" w:rsidR="002E4859" w:rsidRDefault="002E4859">
      <w:pPr>
        <w:jc w:val="both"/>
        <w:rPr>
          <w:rFonts w:ascii="Times New Roman" w:hAnsi="Times New Roman"/>
        </w:rPr>
      </w:pPr>
      <w:r w:rsidRPr="002E4859">
        <w:rPr>
          <w:rFonts w:ascii="Times New Roman" w:hAnsi="Times New Roman"/>
        </w:rPr>
        <w:t xml:space="preserve">Image-IDs: As images are digital data that will eventually be made available for any scientist to use, it is necessary that the images are adequately described with metadata that explain what the image is of. Bearing in mind that 1000s of images are produced by ARMS-MBON, it is unmanageable unless these metadata are provided with the images, rather than being photographed in the images. There are two ways to provide these metadata: either rename each image with a unique image </w:t>
      </w:r>
      <w:proofErr w:type="gramStart"/>
      <w:r w:rsidRPr="002E4859">
        <w:rPr>
          <w:rFonts w:ascii="Times New Roman" w:hAnsi="Times New Roman"/>
        </w:rPr>
        <w:t>ID, or</w:t>
      </w:r>
      <w:proofErr w:type="gramEnd"/>
      <w:r w:rsidRPr="002E4859">
        <w:rPr>
          <w:rFonts w:ascii="Times New Roman" w:hAnsi="Times New Roman"/>
        </w:rPr>
        <w:t xml:space="preserve"> provide a spreadsheet in which each image you upload to PlutoF is described, and the data management team will assign the IDs to each image. In both cases, these IDs become the metadata we need. The image IDs are constructed in the following way </w:t>
      </w:r>
    </w:p>
    <w:p w14:paraId="31D773F8" w14:textId="6C044A28"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Event ID (see Sec. 2.4) + “_IMG_” and plate number (1=baseplate, 9= top plate) and plate face (Top or Bottom) </w:t>
      </w:r>
    </w:p>
    <w:p w14:paraId="65CD1C4A" w14:textId="41F9417B"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Or, if the image is not of a plate but of anything else: Event ID + “</w:t>
      </w:r>
      <w:proofErr w:type="spellStart"/>
      <w:r w:rsidRPr="002E4859">
        <w:rPr>
          <w:rFonts w:ascii="Times New Roman" w:hAnsi="Times New Roman"/>
          <w:sz w:val="22"/>
          <w:szCs w:val="22"/>
        </w:rPr>
        <w:t>IMG_Field</w:t>
      </w:r>
      <w:proofErr w:type="spellEnd"/>
      <w:r w:rsidRPr="002E4859">
        <w:rPr>
          <w:rFonts w:ascii="Times New Roman" w:hAnsi="Times New Roman"/>
          <w:sz w:val="22"/>
          <w:szCs w:val="22"/>
        </w:rPr>
        <w:t xml:space="preserve">_” </w:t>
      </w:r>
    </w:p>
    <w:p w14:paraId="30624AAE" w14:textId="39EED305"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And finally, an iterator where multiple images are taken of the same plate/face/field </w:t>
      </w:r>
    </w:p>
    <w:p w14:paraId="02C77C0E" w14:textId="77777777" w:rsidR="002E4859" w:rsidRDefault="002E4859">
      <w:pPr>
        <w:jc w:val="both"/>
        <w:rPr>
          <w:rFonts w:ascii="Times New Roman" w:hAnsi="Times New Roman"/>
        </w:rPr>
      </w:pPr>
    </w:p>
    <w:p w14:paraId="75F57755" w14:textId="45D7CC5A" w:rsidR="002E4859" w:rsidRPr="002E4859" w:rsidRDefault="002E4859">
      <w:pPr>
        <w:jc w:val="both"/>
        <w:rPr>
          <w:rFonts w:ascii="Times New Roman" w:hAnsi="Times New Roman"/>
        </w:rPr>
      </w:pPr>
      <w:r w:rsidRPr="002E4859">
        <w:rPr>
          <w:rFonts w:ascii="Times New Roman" w:hAnsi="Times New Roman"/>
        </w:rPr>
        <w:t>Examples:</w:t>
      </w:r>
    </w:p>
    <w:p w14:paraId="000000A7" w14:textId="77777777" w:rsidR="00131353" w:rsidRDefault="00131353">
      <w:pPr>
        <w:jc w:val="both"/>
        <w:rPr>
          <w:rFonts w:ascii="Times New Roman" w:eastAsia="Times New Roman" w:hAnsi="Times New Roman"/>
        </w:rPr>
      </w:pPr>
    </w:p>
    <w:tbl>
      <w:tblPr>
        <w:tblStyle w:val="af1"/>
        <w:tblW w:w="8745" w:type="dxa"/>
        <w:tblInd w:w="450" w:type="dxa"/>
        <w:tblBorders>
          <w:top w:val="nil"/>
          <w:left w:val="nil"/>
          <w:bottom w:val="nil"/>
          <w:right w:val="nil"/>
          <w:insideH w:val="nil"/>
          <w:insideV w:val="nil"/>
        </w:tblBorders>
        <w:tblLayout w:type="fixed"/>
        <w:tblLook w:val="0400" w:firstRow="0" w:lastRow="0" w:firstColumn="0" w:lastColumn="0" w:noHBand="0" w:noVBand="1"/>
      </w:tblPr>
      <w:tblGrid>
        <w:gridCol w:w="8745"/>
      </w:tblGrid>
      <w:tr w:rsidR="00131353" w14:paraId="5E66B305" w14:textId="77777777" w:rsidTr="00AE19FD">
        <w:trPr>
          <w:trHeight w:val="902"/>
        </w:trPr>
        <w:tc>
          <w:tcPr>
            <w:tcW w:w="8745" w:type="dxa"/>
            <w:shd w:val="clear" w:color="auto" w:fill="DDD9C4"/>
          </w:tcPr>
          <w:p w14:paraId="000000A8" w14:textId="711A6B06" w:rsidR="00131353" w:rsidRDefault="00000000">
            <w:pPr>
              <w:jc w:val="both"/>
              <w:rPr>
                <w:rFonts w:ascii="Times New Roman" w:eastAsia="Times New Roman" w:hAnsi="Times New Roman"/>
                <w:sz w:val="24"/>
                <w:szCs w:val="24"/>
              </w:rPr>
            </w:pPr>
            <w:r>
              <w:rPr>
                <w:rFonts w:ascii="Times New Roman" w:eastAsia="Times New Roman" w:hAnsi="Times New Roman"/>
                <w:color w:val="000000"/>
              </w:rPr>
              <w:t>ARMS_&lt;Observatory-ID&gt;_&lt;ARMS-ID&gt;_&lt;DateIn</w:t>
            </w:r>
            <w:r w:rsidR="00AE19FD">
              <w:rPr>
                <w:rFonts w:ascii="Times New Roman" w:eastAsia="Times New Roman" w:hAnsi="Times New Roman"/>
                <w:color w:val="000000"/>
              </w:rPr>
              <w:t>&gt;_&lt;</w:t>
            </w:r>
            <w:r>
              <w:rPr>
                <w:rFonts w:ascii="Times New Roman" w:eastAsia="Times New Roman" w:hAnsi="Times New Roman"/>
                <w:color w:val="000000"/>
              </w:rPr>
              <w:t>DateOut&gt;_</w:t>
            </w:r>
            <w:r w:rsidR="00AE19FD">
              <w:rPr>
                <w:rFonts w:ascii="Times New Roman" w:eastAsia="Times New Roman" w:hAnsi="Times New Roman"/>
                <w:color w:val="000000"/>
              </w:rPr>
              <w:t>IMG_</w:t>
            </w:r>
            <w:r>
              <w:rPr>
                <w:rFonts w:ascii="Times New Roman" w:eastAsia="Times New Roman" w:hAnsi="Times New Roman"/>
                <w:color w:val="000000"/>
              </w:rPr>
              <w:t>&lt;Plate-ID&gt;_&lt;</w:t>
            </w:r>
            <w:r>
              <w:rPr>
                <w:rFonts w:ascii="Times New Roman" w:eastAsia="Times New Roman" w:hAnsi="Times New Roman"/>
              </w:rPr>
              <w:t>###</w:t>
            </w:r>
            <w:r>
              <w:rPr>
                <w:rFonts w:ascii="Times New Roman" w:eastAsia="Times New Roman" w:hAnsi="Times New Roman"/>
                <w:color w:val="000000"/>
              </w:rPr>
              <w:t>&gt;.tif|jpg|png</w:t>
            </w:r>
          </w:p>
          <w:p w14:paraId="000000A9" w14:textId="54D87153" w:rsidR="00131353" w:rsidRDefault="00000000">
            <w:pPr>
              <w:jc w:val="both"/>
              <w:rPr>
                <w:rFonts w:ascii="Times New Roman" w:eastAsia="Times New Roman" w:hAnsi="Times New Roman"/>
              </w:rPr>
            </w:pPr>
            <w:r>
              <w:rPr>
                <w:rFonts w:ascii="Times New Roman" w:eastAsia="Times New Roman" w:hAnsi="Times New Roman"/>
                <w:color w:val="000000"/>
              </w:rPr>
              <w:t>For example: ARMS_Koster_VH</w:t>
            </w:r>
            <w:r>
              <w:rPr>
                <w:rFonts w:ascii="Times New Roman" w:eastAsia="Times New Roman" w:hAnsi="Times New Roman"/>
              </w:rPr>
              <w:t>2</w:t>
            </w:r>
            <w:r>
              <w:rPr>
                <w:rFonts w:ascii="Times New Roman" w:eastAsia="Times New Roman" w:hAnsi="Times New Roman"/>
                <w:color w:val="000000"/>
              </w:rPr>
              <w:t>_</w:t>
            </w:r>
            <w:r w:rsidR="00AE19FD">
              <w:rPr>
                <w:rFonts w:ascii="Times New Roman" w:eastAsia="Times New Roman" w:hAnsi="Times New Roman"/>
                <w:color w:val="000000"/>
              </w:rPr>
              <w:t>20</w:t>
            </w:r>
            <w:r>
              <w:rPr>
                <w:rFonts w:ascii="Times New Roman" w:eastAsia="Times New Roman" w:hAnsi="Times New Roman"/>
                <w:color w:val="000000"/>
              </w:rPr>
              <w:t>180418</w:t>
            </w:r>
            <w:r w:rsidR="00AE19FD">
              <w:rPr>
                <w:rFonts w:ascii="Times New Roman" w:eastAsia="Times New Roman" w:hAnsi="Times New Roman"/>
                <w:color w:val="000000"/>
              </w:rPr>
              <w:t>_20</w:t>
            </w:r>
            <w:r>
              <w:rPr>
                <w:rFonts w:ascii="Times New Roman" w:eastAsia="Times New Roman" w:hAnsi="Times New Roman"/>
                <w:color w:val="000000"/>
              </w:rPr>
              <w:t>180906_</w:t>
            </w:r>
            <w:r w:rsidR="00AE19FD">
              <w:rPr>
                <w:rFonts w:ascii="Times New Roman" w:eastAsia="Times New Roman" w:hAnsi="Times New Roman"/>
                <w:color w:val="000000"/>
              </w:rPr>
              <w:t>IMG_</w:t>
            </w:r>
            <w:r>
              <w:rPr>
                <w:rFonts w:ascii="Times New Roman" w:eastAsia="Times New Roman" w:hAnsi="Times New Roman"/>
                <w:color w:val="000000"/>
              </w:rPr>
              <w:t>5B_</w:t>
            </w:r>
            <w:r w:rsidR="00AE19FD">
              <w:rPr>
                <w:rFonts w:ascii="Times New Roman" w:eastAsia="Times New Roman" w:hAnsi="Times New Roman"/>
                <w:color w:val="000000"/>
              </w:rPr>
              <w:t>3</w:t>
            </w:r>
            <w:r>
              <w:rPr>
                <w:rFonts w:ascii="Times New Roman" w:eastAsia="Times New Roman" w:hAnsi="Times New Roman"/>
                <w:color w:val="000000"/>
              </w:rPr>
              <w:t>.jpg</w:t>
            </w:r>
          </w:p>
        </w:tc>
      </w:tr>
    </w:tbl>
    <w:p w14:paraId="000000AC" w14:textId="77777777" w:rsidR="00131353" w:rsidRDefault="00131353">
      <w:pPr>
        <w:jc w:val="both"/>
        <w:rPr>
          <w:rFonts w:ascii="Times New Roman" w:eastAsia="Times New Roman" w:hAnsi="Times New Roman"/>
        </w:rPr>
      </w:pPr>
    </w:p>
    <w:tbl>
      <w:tblPr>
        <w:tblStyle w:val="af2"/>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131353" w14:paraId="24EEC080" w14:textId="77777777" w:rsidTr="00DB24B1">
        <w:trPr>
          <w:trHeight w:val="665"/>
        </w:trPr>
        <w:tc>
          <w:tcPr>
            <w:tcW w:w="8715" w:type="dxa"/>
            <w:shd w:val="clear" w:color="auto" w:fill="DDD9C4"/>
          </w:tcPr>
          <w:p w14:paraId="000000AD" w14:textId="6D104D58" w:rsidR="00131353" w:rsidRDefault="00000000">
            <w:pPr>
              <w:jc w:val="both"/>
              <w:rPr>
                <w:rFonts w:ascii="Times New Roman" w:eastAsia="Times New Roman" w:hAnsi="Times New Roman"/>
              </w:rPr>
            </w:pPr>
            <w:r>
              <w:rPr>
                <w:rFonts w:ascii="Times New Roman" w:eastAsia="Times New Roman" w:hAnsi="Times New Roman"/>
              </w:rPr>
              <w:t>ARMS_&lt;Observatory-ID&gt;_&lt;ARMS-ID&gt;_&lt;DateIn</w:t>
            </w:r>
            <w:r w:rsidR="00DB24B1">
              <w:rPr>
                <w:rFonts w:ascii="Times New Roman" w:eastAsia="Times New Roman" w:hAnsi="Times New Roman"/>
              </w:rPr>
              <w:t>&gt;_&lt;</w:t>
            </w:r>
            <w:r>
              <w:rPr>
                <w:rFonts w:ascii="Times New Roman" w:eastAsia="Times New Roman" w:hAnsi="Times New Roman"/>
              </w:rPr>
              <w:t>DateOut&gt;_</w:t>
            </w:r>
            <w:r w:rsidR="00DB24B1">
              <w:rPr>
                <w:rFonts w:ascii="Times New Roman" w:eastAsia="Times New Roman" w:hAnsi="Times New Roman"/>
              </w:rPr>
              <w:t>IMG_Field_</w:t>
            </w:r>
            <w:r>
              <w:rPr>
                <w:rFonts w:ascii="Times New Roman" w:eastAsia="Times New Roman" w:hAnsi="Times New Roman"/>
              </w:rPr>
              <w:t>&lt;###&gt;.tif|jpg|png</w:t>
            </w:r>
          </w:p>
          <w:p w14:paraId="000000AE" w14:textId="72BB818E" w:rsidR="00131353" w:rsidRDefault="00000000">
            <w:pPr>
              <w:jc w:val="both"/>
              <w:rPr>
                <w:rFonts w:ascii="Times New Roman" w:eastAsia="Times New Roman" w:hAnsi="Times New Roman"/>
                <w:i/>
              </w:rPr>
            </w:pPr>
            <w:r>
              <w:rPr>
                <w:rFonts w:ascii="Times New Roman" w:eastAsia="Times New Roman" w:hAnsi="Times New Roman"/>
              </w:rPr>
              <w:t>For example: ARMS_Koster_VH2_</w:t>
            </w:r>
            <w:r w:rsidR="00DB24B1">
              <w:rPr>
                <w:rFonts w:ascii="Times New Roman" w:eastAsia="Times New Roman" w:hAnsi="Times New Roman"/>
              </w:rPr>
              <w:t>20</w:t>
            </w:r>
            <w:r>
              <w:rPr>
                <w:rFonts w:ascii="Times New Roman" w:eastAsia="Times New Roman" w:hAnsi="Times New Roman"/>
              </w:rPr>
              <w:t>180418</w:t>
            </w:r>
            <w:r w:rsidR="00DB24B1">
              <w:rPr>
                <w:rFonts w:ascii="Times New Roman" w:eastAsia="Times New Roman" w:hAnsi="Times New Roman"/>
              </w:rPr>
              <w:t>_20</w:t>
            </w:r>
            <w:r>
              <w:rPr>
                <w:rFonts w:ascii="Times New Roman" w:eastAsia="Times New Roman" w:hAnsi="Times New Roman"/>
              </w:rPr>
              <w:t>180906_</w:t>
            </w:r>
            <w:r w:rsidR="00DB24B1">
              <w:rPr>
                <w:rFonts w:ascii="Times New Roman" w:eastAsia="Times New Roman" w:hAnsi="Times New Roman"/>
              </w:rPr>
              <w:t>IMG_Field_2</w:t>
            </w:r>
            <w:r>
              <w:rPr>
                <w:rFonts w:ascii="Times New Roman" w:eastAsia="Times New Roman" w:hAnsi="Times New Roman"/>
              </w:rPr>
              <w:t>.jpg</w:t>
            </w:r>
          </w:p>
        </w:tc>
      </w:tr>
    </w:tbl>
    <w:p w14:paraId="000000AF" w14:textId="77777777" w:rsidR="00131353" w:rsidRDefault="00131353">
      <w:pPr>
        <w:jc w:val="both"/>
        <w:rPr>
          <w:rFonts w:ascii="Times New Roman" w:eastAsia="Times New Roman" w:hAnsi="Times New Roman"/>
        </w:rPr>
      </w:pPr>
    </w:p>
    <w:p w14:paraId="000000B9" w14:textId="51EB1A87" w:rsidR="00131353" w:rsidRDefault="004164E8">
      <w:pPr>
        <w:jc w:val="both"/>
        <w:rPr>
          <w:rFonts w:ascii="Times New Roman" w:eastAsia="Times New Roman" w:hAnsi="Times New Roman"/>
        </w:rPr>
      </w:pPr>
      <w:r w:rsidRPr="004164E8">
        <w:rPr>
          <w:rFonts w:ascii="Times New Roman" w:hAnsi="Times New Roman"/>
        </w:rPr>
        <w:t>Since it is tedious to rename all the images that you offload from a camera, we believe that it will be easier for these IDs to be provided via the descriptive spreadsheet method. A template of this spreadsheet can be found on</w:t>
      </w:r>
      <w:r>
        <w:rPr>
          <w:rFonts w:ascii="Times New Roman" w:hAnsi="Times New Roman"/>
        </w:rPr>
        <w:t xml:space="preserve"> the</w:t>
      </w:r>
      <w:r w:rsidRPr="004164E8">
        <w:rPr>
          <w:rFonts w:ascii="Times New Roman" w:hAnsi="Times New Roman"/>
        </w:rPr>
        <w:t xml:space="preserve"> </w:t>
      </w:r>
      <w:r w:rsidR="00000000">
        <w:fldChar w:fldCharType="begin"/>
      </w:r>
      <w:ins w:id="87" w:author="Katrina Exter" w:date="2023-06-05T09:33:00Z">
        <w:r w:rsidR="008769FE">
          <w:instrText>HYPERLINK "https://github.com/arms-mbon/documentation/tree/main/Templates"</w:instrText>
        </w:r>
      </w:ins>
      <w:del w:id="88" w:author="Katrina Exter" w:date="2023-06-05T09:31:00Z">
        <w:r w:rsidR="00000000" w:rsidDel="008769FE">
          <w:delInstrText>HYPERLINK "https://github.com/arms-mbon/Templates"</w:delInstrText>
        </w:r>
      </w:del>
      <w:ins w:id="89" w:author="Katrina Exter" w:date="2023-06-05T09:33:00Z"/>
      <w:r w:rsidR="00000000">
        <w:fldChar w:fldCharType="separate"/>
      </w:r>
      <w:r w:rsidRPr="00AE19FD">
        <w:rPr>
          <w:rStyle w:val="Hyperlink"/>
          <w:rFonts w:ascii="Times New Roman" w:eastAsia="Times New Roman" w:hAnsi="Times New Roman"/>
        </w:rPr>
        <w:t>ARMS-MBON GitHub site</w:t>
      </w:r>
      <w:r w:rsidR="00000000">
        <w:rPr>
          <w:rStyle w:val="Hyperlink"/>
          <w:rFonts w:ascii="Times New Roman" w:eastAsia="Times New Roman" w:hAnsi="Times New Roman"/>
        </w:rPr>
        <w:fldChar w:fldCharType="end"/>
      </w:r>
      <w:r w:rsidRPr="004164E8">
        <w:rPr>
          <w:rFonts w:ascii="Times New Roman" w:hAnsi="Times New Roman"/>
        </w:rPr>
        <w:t>. You fill in the spreadsheet, then upload it to PlutoF along with the images it is describing. If you add more images to that same sampling event later, then upload a new version of that same spreadsheet.</w:t>
      </w:r>
      <w:r w:rsidRPr="004164E8">
        <w:rPr>
          <w:rFonts w:ascii="Times New Roman" w:eastAsia="Times New Roman" w:hAnsi="Times New Roman"/>
        </w:rPr>
        <w:t xml:space="preserve"> </w:t>
      </w:r>
    </w:p>
    <w:p w14:paraId="580A37A5" w14:textId="77777777" w:rsidR="004164E8" w:rsidRPr="004164E8" w:rsidRDefault="004164E8">
      <w:pPr>
        <w:jc w:val="both"/>
        <w:rPr>
          <w:rFonts w:ascii="Times New Roman" w:eastAsia="Times New Roman" w:hAnsi="Times New Roman"/>
        </w:rPr>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73D45B6A" w14:textId="77777777">
        <w:tc>
          <w:tcPr>
            <w:tcW w:w="9054" w:type="dxa"/>
          </w:tcPr>
          <w:p w14:paraId="000000BA" w14:textId="77777777"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4AA63204" wp14:editId="64D9B03F">
                  <wp:extent cx="5376829" cy="3688561"/>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376829" cy="3688561"/>
                          </a:xfrm>
                          <a:prstGeom prst="rect">
                            <a:avLst/>
                          </a:prstGeom>
                          <a:ln/>
                        </pic:spPr>
                      </pic:pic>
                    </a:graphicData>
                  </a:graphic>
                </wp:inline>
              </w:drawing>
            </w:r>
          </w:p>
        </w:tc>
      </w:tr>
      <w:tr w:rsidR="00131353" w14:paraId="34C3F78E" w14:textId="77777777">
        <w:tc>
          <w:tcPr>
            <w:tcW w:w="9054" w:type="dxa"/>
          </w:tcPr>
          <w:p w14:paraId="000000BB" w14:textId="77777777" w:rsidR="00131353"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w:t>
            </w:r>
            <w:proofErr w:type="spellStart"/>
            <w:r>
              <w:rPr>
                <w:rFonts w:ascii="Times New Roman" w:eastAsia="Times New Roman" w:hAnsi="Times New Roman"/>
                <w:i/>
              </w:rPr>
              <w:t>labeling</w:t>
            </w:r>
            <w:proofErr w:type="spellEnd"/>
            <w:r>
              <w:rPr>
                <w:rFonts w:ascii="Times New Roman" w:eastAsia="Times New Roman" w:hAnsi="Times New Roman"/>
                <w:i/>
              </w:rPr>
              <w:t>. Photograph credits: ARMS-MBON network.</w:t>
            </w:r>
          </w:p>
        </w:tc>
      </w:tr>
    </w:tbl>
    <w:p w14:paraId="000000BC" w14:textId="77777777" w:rsidR="00131353" w:rsidRDefault="00000000">
      <w:pPr>
        <w:pStyle w:val="Heading2"/>
        <w:jc w:val="both"/>
        <w:rPr>
          <w:rFonts w:ascii="Times New Roman" w:eastAsia="Times New Roman" w:hAnsi="Times New Roman" w:cs="Times New Roman"/>
        </w:rPr>
      </w:pPr>
      <w:bookmarkStart w:id="90" w:name="_heading=h.hkm137lnd25o" w:colFirst="0" w:colLast="0"/>
      <w:bookmarkStart w:id="91" w:name="_Toc111187483"/>
      <w:bookmarkEnd w:id="90"/>
      <w:r>
        <w:rPr>
          <w:rFonts w:ascii="Times New Roman" w:eastAsia="Times New Roman" w:hAnsi="Times New Roman" w:cs="Times New Roman"/>
        </w:rPr>
        <w:t>4.5 Manual observations</w:t>
      </w:r>
      <w:bookmarkEnd w:id="91"/>
      <w:r>
        <w:rPr>
          <w:rFonts w:ascii="Times New Roman" w:eastAsia="Times New Roman" w:hAnsi="Times New Roman" w:cs="Times New Roman"/>
        </w:rPr>
        <w:t xml:space="preserve"> </w:t>
      </w:r>
    </w:p>
    <w:p w14:paraId="000000BD" w14:textId="77777777" w:rsidR="00131353" w:rsidRDefault="00131353">
      <w:pPr>
        <w:jc w:val="both"/>
      </w:pPr>
    </w:p>
    <w:p w14:paraId="55683B60" w14:textId="77777777" w:rsidR="005D7FDB" w:rsidRDefault="005D7FDB">
      <w:pPr>
        <w:jc w:val="both"/>
        <w:rPr>
          <w:rFonts w:ascii="Times New Roman" w:hAnsi="Times New Roman"/>
        </w:rPr>
      </w:pPr>
      <w:r w:rsidRPr="005D7FDB">
        <w:rPr>
          <w:rFonts w:ascii="Times New Roman" w:hAnsi="Times New Roman"/>
        </w:rPr>
        <w:t xml:space="preserve">In many cases partners make manual observations of species, for example during the ARMS retrieval or the sample processing. These are valuable records that can be added to the images and the sequences. As with the images, these will become part of the legacy of ARMS-MBON and will be available for others to use. It is therefore important to link these observations to the environment where they were recorded. </w:t>
      </w:r>
    </w:p>
    <w:p w14:paraId="06EFD66E" w14:textId="77777777" w:rsidR="005D7FDB" w:rsidRDefault="005D7FDB">
      <w:pPr>
        <w:jc w:val="both"/>
        <w:rPr>
          <w:rFonts w:ascii="Times New Roman" w:hAnsi="Times New Roman"/>
        </w:rPr>
      </w:pPr>
    </w:p>
    <w:p w14:paraId="146EE8A3" w14:textId="77777777" w:rsidR="005D7FDB" w:rsidRDefault="005D7FDB">
      <w:pPr>
        <w:jc w:val="both"/>
        <w:rPr>
          <w:rFonts w:ascii="Times New Roman" w:hAnsi="Times New Roman"/>
        </w:rPr>
      </w:pPr>
      <w:r w:rsidRPr="005D7FDB">
        <w:rPr>
          <w:rFonts w:ascii="Times New Roman" w:hAnsi="Times New Roman"/>
        </w:rPr>
        <w:t xml:space="preserve">The species identified from these observations are part of the ARMS-MBON data package for each of your events, and hence the relationship of these observations to the rest of your data needs to be clear: </w:t>
      </w:r>
    </w:p>
    <w:p w14:paraId="7E33464E" w14:textId="24172517" w:rsidR="005D7FDB" w:rsidRP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From where did you make your observation – an ARMS plate while you were processing it, and ARMS plate photograph you took, something motile in the water as you retrieved your unit, etc</w:t>
      </w:r>
      <w:r w:rsidRPr="005D7FDB">
        <w:rPr>
          <w:rFonts w:ascii="Times New Roman" w:hAnsi="Times New Roman"/>
          <w:i/>
          <w:iCs/>
          <w:sz w:val="22"/>
          <w:szCs w:val="22"/>
        </w:rPr>
        <w:t>? Please note that eyeball inspection of images is not the same as eyeball inspection of actual plates</w:t>
      </w:r>
      <w:r w:rsidRPr="005D7FDB">
        <w:rPr>
          <w:rFonts w:ascii="Times New Roman" w:hAnsi="Times New Roman"/>
          <w:sz w:val="22"/>
          <w:szCs w:val="22"/>
        </w:rPr>
        <w:t xml:space="preserve">: the difference is not irrelevant, as the source data in the first case are digital image files (which may later be analysed by someone else), while the source data in the second case is your eyeball—brain (and no-one will be able to redo that later). 11 </w:t>
      </w:r>
    </w:p>
    <w:p w14:paraId="499F1511" w14:textId="411C43D7" w:rsidR="005D7FDB" w:rsidRP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 xml:space="preserve">Will this become part of the sessile or motile fraction you will process and ship, or not? This is important because we need to know whether what you see in your manual observations should also (in principle) appear in the DNA. </w:t>
      </w:r>
    </w:p>
    <w:p w14:paraId="276B9C7C" w14:textId="77777777" w:rsid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 xml:space="preserve">Details of the observation itself: species ID, quantity, etc. </w:t>
      </w:r>
    </w:p>
    <w:p w14:paraId="33850692" w14:textId="77777777" w:rsidR="005D7FDB" w:rsidRPr="005D7FDB" w:rsidRDefault="005D7FDB" w:rsidP="005D7FDB">
      <w:pPr>
        <w:jc w:val="both"/>
        <w:rPr>
          <w:rFonts w:ascii="Times New Roman" w:hAnsi="Times New Roman"/>
        </w:rPr>
      </w:pPr>
    </w:p>
    <w:p w14:paraId="1352F6AC" w14:textId="1E00F285" w:rsidR="00AD59B1" w:rsidRPr="005D7FDB" w:rsidRDefault="005D7FDB" w:rsidP="005D7FDB">
      <w:pPr>
        <w:jc w:val="both"/>
        <w:rPr>
          <w:rFonts w:ascii="Times New Roman" w:hAnsi="Times New Roman"/>
        </w:rPr>
      </w:pPr>
      <w:r w:rsidRPr="005D7FDB">
        <w:rPr>
          <w:rFonts w:ascii="Times New Roman" w:hAnsi="Times New Roman"/>
        </w:rPr>
        <w:lastRenderedPageBreak/>
        <w:t xml:space="preserve">Manual observations should be made following a template that is provided on the </w:t>
      </w:r>
      <w:r w:rsidR="00000000">
        <w:fldChar w:fldCharType="begin"/>
      </w:r>
      <w:ins w:id="92" w:author="Katrina Exter" w:date="2023-06-05T09:33:00Z">
        <w:r w:rsidR="008769FE">
          <w:instrText>HYPERLINK "https://github.com/arms-mbon/documentation/tree/main/Templates"</w:instrText>
        </w:r>
      </w:ins>
      <w:del w:id="93" w:author="Katrina Exter" w:date="2023-06-05T09:32:00Z">
        <w:r w:rsidR="00000000" w:rsidDel="008769FE">
          <w:delInstrText>HYPERLINK "https://github.com/arms-mbon/Templates"</w:delInstrText>
        </w:r>
      </w:del>
      <w:ins w:id="94" w:author="Katrina Exter" w:date="2023-06-05T09:33:00Z"/>
      <w:r w:rsidR="00000000">
        <w:fldChar w:fldCharType="separate"/>
      </w:r>
      <w:r w:rsidRPr="00AE19FD">
        <w:rPr>
          <w:rStyle w:val="Hyperlink"/>
          <w:rFonts w:ascii="Times New Roman" w:eastAsia="Times New Roman" w:hAnsi="Times New Roman"/>
        </w:rPr>
        <w:t>ARMS-MBON GitHub site</w:t>
      </w:r>
      <w:r w:rsidR="00000000">
        <w:rPr>
          <w:rStyle w:val="Hyperlink"/>
          <w:rFonts w:ascii="Times New Roman" w:eastAsia="Times New Roman" w:hAnsi="Times New Roman"/>
        </w:rPr>
        <w:fldChar w:fldCharType="end"/>
      </w:r>
      <w:r w:rsidRPr="005D7FDB">
        <w:rPr>
          <w:rFonts w:ascii="Times New Roman" w:hAnsi="Times New Roman"/>
        </w:rPr>
        <w:t>. Please fill in all the mandatory fields here. Your manual observations can be uploaded to the associated data page for your event, with the following filename (which forms the Image ID)</w:t>
      </w:r>
    </w:p>
    <w:p w14:paraId="000000C5" w14:textId="77777777" w:rsidR="00131353" w:rsidRDefault="00131353">
      <w:pPr>
        <w:jc w:val="both"/>
        <w:rPr>
          <w:rFonts w:ascii="Times New Roman" w:eastAsia="Times New Roman" w:hAnsi="Times New Roman"/>
          <w:color w:val="990000"/>
        </w:rPr>
      </w:pPr>
      <w:bookmarkStart w:id="95" w:name="_heading=h.xv3trpw5geh" w:colFirst="0" w:colLast="0"/>
      <w:bookmarkEnd w:id="95"/>
    </w:p>
    <w:tbl>
      <w:tblPr>
        <w:tblStyle w:val="af4"/>
        <w:tblW w:w="8715" w:type="dxa"/>
        <w:tblInd w:w="473" w:type="dxa"/>
        <w:tblBorders>
          <w:top w:val="nil"/>
          <w:left w:val="nil"/>
          <w:bottom w:val="nil"/>
          <w:right w:val="nil"/>
          <w:insideH w:val="nil"/>
          <w:insideV w:val="nil"/>
        </w:tblBorders>
        <w:tblLayout w:type="fixed"/>
        <w:tblLook w:val="0400" w:firstRow="0" w:lastRow="0" w:firstColumn="0" w:lastColumn="0" w:noHBand="0" w:noVBand="1"/>
      </w:tblPr>
      <w:tblGrid>
        <w:gridCol w:w="8715"/>
      </w:tblGrid>
      <w:tr w:rsidR="00131353" w14:paraId="5CFCDAC6" w14:textId="77777777" w:rsidTr="008F0EEF">
        <w:trPr>
          <w:trHeight w:val="567"/>
        </w:trPr>
        <w:tc>
          <w:tcPr>
            <w:tcW w:w="8715" w:type="dxa"/>
            <w:shd w:val="clear" w:color="auto" w:fill="DDD9C4"/>
          </w:tcPr>
          <w:p w14:paraId="000000C6" w14:textId="1E214FFA" w:rsidR="00131353" w:rsidRPr="00B627DA" w:rsidRDefault="00000000">
            <w:pPr>
              <w:jc w:val="both"/>
              <w:rPr>
                <w:rFonts w:ascii="Times New Roman" w:eastAsia="Times New Roman" w:hAnsi="Times New Roman"/>
              </w:rPr>
            </w:pPr>
            <w:r w:rsidRPr="00B627DA">
              <w:rPr>
                <w:rFonts w:ascii="Times New Roman" w:eastAsia="Times New Roman" w:hAnsi="Times New Roman"/>
              </w:rPr>
              <w:t>ARMS_&lt;Observatory-ID&gt;_&lt;ARMS-ID&gt;_&lt;DateIn</w:t>
            </w:r>
            <w:r w:rsidR="00B627DA" w:rsidRPr="00B627DA">
              <w:rPr>
                <w:rFonts w:ascii="Times New Roman" w:eastAsia="Times New Roman" w:hAnsi="Times New Roman"/>
              </w:rPr>
              <w:t>&gt;_&lt;</w:t>
            </w:r>
            <w:r w:rsidRPr="00B627DA">
              <w:rPr>
                <w:rFonts w:ascii="Times New Roman" w:eastAsia="Times New Roman" w:hAnsi="Times New Roman"/>
              </w:rPr>
              <w:t>DateOut&gt;_ManualObservations.csv|xslx</w:t>
            </w:r>
          </w:p>
          <w:p w14:paraId="000000C7" w14:textId="30F5030B" w:rsidR="00131353" w:rsidRDefault="00000000">
            <w:pPr>
              <w:jc w:val="both"/>
              <w:rPr>
                <w:rFonts w:ascii="Times New Roman" w:eastAsia="Times New Roman" w:hAnsi="Times New Roman"/>
                <w:i/>
                <w:color w:val="990000"/>
              </w:rPr>
            </w:pPr>
            <w:r w:rsidRPr="00B627DA">
              <w:rPr>
                <w:rFonts w:ascii="Times New Roman" w:eastAsia="Times New Roman" w:hAnsi="Times New Roman"/>
              </w:rPr>
              <w:t>For example: ARMS_Koster_VH2_</w:t>
            </w:r>
            <w:r w:rsidR="00B627DA" w:rsidRPr="00B627DA">
              <w:rPr>
                <w:rFonts w:ascii="Times New Roman" w:eastAsia="Times New Roman" w:hAnsi="Times New Roman"/>
              </w:rPr>
              <w:t>20</w:t>
            </w:r>
            <w:r w:rsidRPr="00B627DA">
              <w:rPr>
                <w:rFonts w:ascii="Times New Roman" w:eastAsia="Times New Roman" w:hAnsi="Times New Roman"/>
              </w:rPr>
              <w:t>180418</w:t>
            </w:r>
            <w:r w:rsidR="00B627DA" w:rsidRPr="00B627DA">
              <w:rPr>
                <w:rFonts w:ascii="Times New Roman" w:eastAsia="Times New Roman" w:hAnsi="Times New Roman"/>
              </w:rPr>
              <w:t>_20</w:t>
            </w:r>
            <w:r w:rsidRPr="00B627DA">
              <w:rPr>
                <w:rFonts w:ascii="Times New Roman" w:eastAsia="Times New Roman" w:hAnsi="Times New Roman"/>
              </w:rPr>
              <w:t>180906_ManualObservations.csv</w:t>
            </w:r>
          </w:p>
        </w:tc>
      </w:tr>
    </w:tbl>
    <w:p w14:paraId="000000C8" w14:textId="77777777" w:rsidR="00131353" w:rsidRDefault="00131353">
      <w:pPr>
        <w:jc w:val="both"/>
        <w:rPr>
          <w:rFonts w:ascii="Times New Roman" w:eastAsia="Times New Roman" w:hAnsi="Times New Roman"/>
          <w:color w:val="990000"/>
        </w:rPr>
      </w:pPr>
    </w:p>
    <w:p w14:paraId="000000F9" w14:textId="77777777" w:rsidR="00131353" w:rsidRDefault="00000000">
      <w:pPr>
        <w:pStyle w:val="Heading1"/>
        <w:jc w:val="both"/>
        <w:rPr>
          <w:rFonts w:ascii="Times New Roman" w:eastAsia="Times New Roman" w:hAnsi="Times New Roman" w:cs="Times New Roman"/>
        </w:rPr>
      </w:pPr>
      <w:bookmarkStart w:id="96" w:name="_Toc111187484"/>
      <w:r>
        <w:rPr>
          <w:rFonts w:ascii="Times New Roman" w:eastAsia="Times New Roman" w:hAnsi="Times New Roman" w:cs="Times New Roman"/>
        </w:rPr>
        <w:t>5. Shipment</w:t>
      </w:r>
      <w:bookmarkEnd w:id="96"/>
    </w:p>
    <w:p w14:paraId="000000FA" w14:textId="674F390D" w:rsidR="00131353" w:rsidRDefault="00000000">
      <w:pPr>
        <w:pStyle w:val="Heading2"/>
        <w:jc w:val="both"/>
        <w:rPr>
          <w:rFonts w:ascii="Times New Roman" w:eastAsia="Times New Roman" w:hAnsi="Times New Roman" w:cs="Times New Roman"/>
        </w:rPr>
      </w:pPr>
      <w:bookmarkStart w:id="97" w:name="_Toc111187485"/>
      <w:r>
        <w:rPr>
          <w:rFonts w:ascii="Times New Roman" w:eastAsia="Times New Roman" w:hAnsi="Times New Roman" w:cs="Times New Roman"/>
        </w:rPr>
        <w:t xml:space="preserve">5.1. Sample labelling and address </w:t>
      </w:r>
      <w:r w:rsidR="00345BD2">
        <w:rPr>
          <w:rFonts w:ascii="Times New Roman" w:eastAsia="Times New Roman" w:hAnsi="Times New Roman" w:cs="Times New Roman"/>
        </w:rPr>
        <w:t>for destined for ARMS-MBON</w:t>
      </w:r>
      <w:bookmarkEnd w:id="97"/>
    </w:p>
    <w:p w14:paraId="000000FB" w14:textId="77777777" w:rsidR="00131353" w:rsidRDefault="00131353">
      <w:pPr>
        <w:jc w:val="both"/>
        <w:rPr>
          <w:rFonts w:ascii="Times New Roman" w:eastAsia="Times New Roman" w:hAnsi="Times New Roman"/>
        </w:rPr>
      </w:pPr>
    </w:p>
    <w:p w14:paraId="000000FC" w14:textId="1F668346" w:rsidR="00131353" w:rsidRDefault="00000000">
      <w:pPr>
        <w:jc w:val="both"/>
        <w:rPr>
          <w:rFonts w:ascii="Times New Roman" w:eastAsia="Times New Roman" w:hAnsi="Times New Roman"/>
        </w:rPr>
      </w:pPr>
      <w:r>
        <w:rPr>
          <w:rFonts w:ascii="Times New Roman" w:eastAsia="Times New Roman" w:hAnsi="Times New Roman"/>
        </w:rPr>
        <w:t>To ship samples for centralised processing and sequencing, please prepare following these instructions.</w:t>
      </w:r>
    </w:p>
    <w:p w14:paraId="000000FD" w14:textId="34FC23B3" w:rsidR="00131353" w:rsidRDefault="00000000">
      <w:pPr>
        <w:jc w:val="both"/>
        <w:rPr>
          <w:rFonts w:ascii="Times New Roman" w:eastAsia="Times New Roman" w:hAnsi="Times New Roman"/>
        </w:rPr>
      </w:pPr>
      <w:r>
        <w:rPr>
          <w:rFonts w:ascii="Times New Roman" w:eastAsia="Times New Roman" w:hAnsi="Times New Roman"/>
        </w:rPr>
        <w:t xml:space="preserve">Make sure all samples and all falcon tubes are properly labelled with the following information. Please use a printed label and </w:t>
      </w:r>
      <w:r>
        <w:rPr>
          <w:rFonts w:ascii="Times New Roman" w:eastAsia="Times New Roman" w:hAnsi="Times New Roman"/>
          <w:u w:val="single"/>
        </w:rPr>
        <w:t>NOT</w:t>
      </w:r>
      <w:r>
        <w:rPr>
          <w:rFonts w:ascii="Times New Roman" w:eastAsia="Times New Roman" w:hAnsi="Times New Roman"/>
        </w:rPr>
        <w:t xml:space="preserve"> handwriting on the falcon tube (see Fig. 7), as that can be removed in time</w:t>
      </w:r>
      <w:ins w:id="98" w:author="Matthias Obst" w:date="2023-06-04T21:06:00Z">
        <w:r w:rsidR="00593C62">
          <w:rPr>
            <w:rFonts w:ascii="Times New Roman" w:eastAsia="Times New Roman" w:hAnsi="Times New Roman"/>
          </w:rPr>
          <w:t>. Also, place the label on the OUTSIDE</w:t>
        </w:r>
      </w:ins>
      <w:del w:id="99" w:author="Matthias Obst" w:date="2023-06-04T21:06:00Z">
        <w:r w:rsidDel="00593C62">
          <w:rPr>
            <w:rFonts w:ascii="Times New Roman" w:eastAsia="Times New Roman" w:hAnsi="Times New Roman"/>
          </w:rPr>
          <w:delText>:</w:delText>
        </w:r>
      </w:del>
      <w:ins w:id="100" w:author="Matthias Obst" w:date="2023-06-04T21:06:00Z">
        <w:r w:rsidR="00593C62">
          <w:rPr>
            <w:rFonts w:ascii="Times New Roman" w:eastAsia="Times New Roman" w:hAnsi="Times New Roman"/>
          </w:rPr>
          <w:t xml:space="preserve"> of the tube </w:t>
        </w:r>
      </w:ins>
      <w:ins w:id="101" w:author="Matthias Obst" w:date="2023-06-04T21:07:00Z">
        <w:r w:rsidR="00593C62">
          <w:rPr>
            <w:rFonts w:ascii="Times New Roman" w:eastAsia="Times New Roman" w:hAnsi="Times New Roman"/>
          </w:rPr>
          <w:t xml:space="preserve">(don’t put it inside!) </w:t>
        </w:r>
      </w:ins>
      <w:ins w:id="102" w:author="Matthias Obst" w:date="2023-06-04T21:06:00Z">
        <w:r w:rsidR="00593C62">
          <w:rPr>
            <w:rFonts w:ascii="Times New Roman" w:eastAsia="Times New Roman" w:hAnsi="Times New Roman"/>
          </w:rPr>
          <w:t>and cover it with plastic t</w:t>
        </w:r>
      </w:ins>
      <w:ins w:id="103" w:author="Matthias Obst" w:date="2023-06-04T21:07:00Z">
        <w:r w:rsidR="00593C62">
          <w:rPr>
            <w:rFonts w:ascii="Times New Roman" w:eastAsia="Times New Roman" w:hAnsi="Times New Roman"/>
          </w:rPr>
          <w:t xml:space="preserve">ape. </w:t>
        </w:r>
      </w:ins>
    </w:p>
    <w:p w14:paraId="000000FE" w14:textId="77777777" w:rsidR="00131353" w:rsidRDefault="00131353">
      <w:pPr>
        <w:jc w:val="both"/>
        <w:rPr>
          <w:rFonts w:ascii="Times New Roman" w:eastAsia="Times New Roman" w:hAnsi="Times New Roman"/>
          <w:b/>
        </w:rPr>
      </w:pPr>
    </w:p>
    <w:tbl>
      <w:tblPr>
        <w:tblStyle w:val="af7"/>
        <w:tblW w:w="7524"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7524"/>
      </w:tblGrid>
      <w:tr w:rsidR="00131353" w14:paraId="417BE068" w14:textId="77777777" w:rsidTr="008F0EEF">
        <w:tc>
          <w:tcPr>
            <w:tcW w:w="7524" w:type="dxa"/>
            <w:shd w:val="clear" w:color="auto" w:fill="DDD9C4"/>
          </w:tcPr>
          <w:p w14:paraId="000000FF" w14:textId="04F9B697" w:rsidR="00131353" w:rsidRDefault="00000000">
            <w:pPr>
              <w:jc w:val="both"/>
              <w:rPr>
                <w:rFonts w:ascii="Times New Roman" w:eastAsia="Times New Roman" w:hAnsi="Times New Roman"/>
                <w:b/>
                <w:sz w:val="24"/>
                <w:szCs w:val="24"/>
              </w:rPr>
            </w:pPr>
            <w:proofErr w:type="spellStart"/>
            <w:r>
              <w:rPr>
                <w:rFonts w:ascii="Times New Roman" w:eastAsia="Times New Roman" w:hAnsi="Times New Roman"/>
                <w:b/>
              </w:rPr>
              <w:t>MaterialSample</w:t>
            </w:r>
            <w:proofErr w:type="spellEnd"/>
            <w:r>
              <w:rPr>
                <w:rFonts w:ascii="Times New Roman" w:eastAsia="Times New Roman" w:hAnsi="Times New Roman"/>
                <w:b/>
              </w:rPr>
              <w:t xml:space="preserve">-ID: </w:t>
            </w:r>
            <w:r>
              <w:rPr>
                <w:rFonts w:ascii="Times New Roman" w:eastAsia="Times New Roman" w:hAnsi="Times New Roman"/>
                <w:b/>
                <w:color w:val="000000"/>
              </w:rPr>
              <w:t>ARMS_Koster_VH2_</w:t>
            </w:r>
            <w:r w:rsidR="008F0EEF">
              <w:rPr>
                <w:rFonts w:ascii="Times New Roman" w:eastAsia="Times New Roman" w:hAnsi="Times New Roman"/>
                <w:b/>
                <w:color w:val="000000"/>
              </w:rPr>
              <w:t>20</w:t>
            </w:r>
            <w:r>
              <w:rPr>
                <w:rFonts w:ascii="Times New Roman" w:eastAsia="Times New Roman" w:hAnsi="Times New Roman"/>
                <w:b/>
                <w:color w:val="000000"/>
              </w:rPr>
              <w:t>180418</w:t>
            </w:r>
            <w:r w:rsidR="008F0EEF">
              <w:rPr>
                <w:rFonts w:ascii="Times New Roman" w:eastAsia="Times New Roman" w:hAnsi="Times New Roman"/>
                <w:b/>
                <w:color w:val="000000"/>
              </w:rPr>
              <w:t>_20</w:t>
            </w:r>
            <w:r>
              <w:rPr>
                <w:rFonts w:ascii="Times New Roman" w:eastAsia="Times New Roman" w:hAnsi="Times New Roman"/>
                <w:b/>
                <w:color w:val="000000"/>
              </w:rPr>
              <w:t>180906_SF40_A</w:t>
            </w:r>
          </w:p>
          <w:p w14:paraId="00000100" w14:textId="77777777" w:rsidR="00131353" w:rsidRDefault="00000000">
            <w:pPr>
              <w:jc w:val="both"/>
              <w:rPr>
                <w:rFonts w:ascii="Times New Roman" w:eastAsia="Times New Roman" w:hAnsi="Times New Roman"/>
              </w:rPr>
            </w:pPr>
            <w:r>
              <w:rPr>
                <w:rFonts w:ascii="Times New Roman" w:eastAsia="Times New Roman" w:hAnsi="Times New Roman"/>
              </w:rPr>
              <w:t xml:space="preserve">Observatory-ID: </w:t>
            </w:r>
            <w:proofErr w:type="spellStart"/>
            <w:r>
              <w:rPr>
                <w:rFonts w:ascii="Times New Roman" w:eastAsia="Times New Roman" w:hAnsi="Times New Roman"/>
              </w:rPr>
              <w:t>Koster</w:t>
            </w:r>
            <w:proofErr w:type="spellEnd"/>
          </w:p>
          <w:p w14:paraId="00000101" w14:textId="77777777" w:rsidR="00131353" w:rsidRDefault="00000000">
            <w:pPr>
              <w:jc w:val="both"/>
              <w:rPr>
                <w:rFonts w:ascii="Times New Roman" w:eastAsia="Times New Roman" w:hAnsi="Times New Roman"/>
              </w:rPr>
            </w:pPr>
            <w:r>
              <w:rPr>
                <w:rFonts w:ascii="Times New Roman" w:eastAsia="Times New Roman" w:hAnsi="Times New Roman"/>
              </w:rPr>
              <w:t>ARMS-ID: VH2</w:t>
            </w:r>
          </w:p>
          <w:p w14:paraId="00000102" w14:textId="77777777" w:rsidR="00131353" w:rsidRDefault="00000000">
            <w:pPr>
              <w:jc w:val="both"/>
              <w:rPr>
                <w:rFonts w:ascii="Times New Roman" w:eastAsia="Times New Roman" w:hAnsi="Times New Roman"/>
              </w:rPr>
            </w:pPr>
            <w:r>
              <w:rPr>
                <w:rFonts w:ascii="Times New Roman" w:eastAsia="Times New Roman" w:hAnsi="Times New Roman"/>
              </w:rPr>
              <w:t>Date in: 20</w:t>
            </w:r>
            <w:r>
              <w:rPr>
                <w:rFonts w:ascii="Times New Roman" w:eastAsia="Times New Roman" w:hAnsi="Times New Roman"/>
                <w:color w:val="000000"/>
              </w:rPr>
              <w:t>18-04-18</w:t>
            </w:r>
          </w:p>
          <w:p w14:paraId="00000103" w14:textId="77777777" w:rsidR="00131353" w:rsidRDefault="00000000">
            <w:pPr>
              <w:jc w:val="both"/>
              <w:rPr>
                <w:rFonts w:ascii="Times New Roman" w:eastAsia="Times New Roman" w:hAnsi="Times New Roman"/>
              </w:rPr>
            </w:pPr>
            <w:r>
              <w:rPr>
                <w:rFonts w:ascii="Times New Roman" w:eastAsia="Times New Roman" w:hAnsi="Times New Roman"/>
              </w:rPr>
              <w:t>Date out: 20</w:t>
            </w:r>
            <w:r>
              <w:rPr>
                <w:rFonts w:ascii="Times New Roman" w:eastAsia="Times New Roman" w:hAnsi="Times New Roman"/>
                <w:color w:val="000000"/>
              </w:rPr>
              <w:t>18-09-06</w:t>
            </w:r>
          </w:p>
          <w:p w14:paraId="00000104" w14:textId="77777777" w:rsidR="00131353" w:rsidRDefault="00000000">
            <w:pPr>
              <w:jc w:val="both"/>
              <w:rPr>
                <w:rFonts w:ascii="Times New Roman" w:eastAsia="Times New Roman" w:hAnsi="Times New Roman"/>
              </w:rPr>
            </w:pPr>
            <w:r>
              <w:rPr>
                <w:rFonts w:ascii="Times New Roman" w:eastAsia="Times New Roman" w:hAnsi="Times New Roman"/>
              </w:rPr>
              <w:t>Name: Matthias Obst</w:t>
            </w:r>
          </w:p>
          <w:p w14:paraId="00000105" w14:textId="77777777" w:rsidR="00131353" w:rsidRDefault="00000000">
            <w:pPr>
              <w:jc w:val="both"/>
              <w:rPr>
                <w:rFonts w:ascii="Times New Roman" w:eastAsia="Times New Roman" w:hAnsi="Times New Roman"/>
              </w:rPr>
            </w:pPr>
            <w:r>
              <w:rPr>
                <w:rFonts w:ascii="Times New Roman" w:eastAsia="Times New Roman" w:hAnsi="Times New Roman"/>
              </w:rPr>
              <w:t>Fraction/size: Sessile fraction/40 µm (SF40)</w:t>
            </w:r>
          </w:p>
          <w:p w14:paraId="00000106" w14:textId="77777777" w:rsidR="00131353" w:rsidRDefault="00000000">
            <w:pPr>
              <w:jc w:val="both"/>
              <w:rPr>
                <w:rFonts w:ascii="Times New Roman" w:eastAsia="Times New Roman" w:hAnsi="Times New Roman"/>
              </w:rPr>
            </w:pPr>
            <w:r>
              <w:rPr>
                <w:rFonts w:ascii="Times New Roman" w:eastAsia="Times New Roman" w:hAnsi="Times New Roman"/>
              </w:rPr>
              <w:t>Replicate-ID: A</w:t>
            </w:r>
          </w:p>
          <w:p w14:paraId="00000107" w14:textId="5409781B" w:rsidR="00131353" w:rsidDel="00696805" w:rsidRDefault="00000000">
            <w:pPr>
              <w:jc w:val="both"/>
              <w:rPr>
                <w:del w:id="104" w:author="Matthias Obst" w:date="2023-06-04T20:58:00Z"/>
                <w:rFonts w:ascii="Times New Roman" w:eastAsia="Times New Roman" w:hAnsi="Times New Roman"/>
              </w:rPr>
            </w:pPr>
            <w:del w:id="105" w:author="Matthias Obst" w:date="2023-06-04T20:58:00Z">
              <w:r w:rsidDel="00696805">
                <w:rPr>
                  <w:rFonts w:ascii="Times New Roman" w:eastAsia="Times New Roman" w:hAnsi="Times New Roman"/>
                </w:rPr>
                <w:delText>Wet weight: 26 g</w:delText>
              </w:r>
            </w:del>
          </w:p>
          <w:p w14:paraId="00000108" w14:textId="77777777" w:rsidR="00131353" w:rsidRDefault="00000000">
            <w:pPr>
              <w:jc w:val="both"/>
              <w:rPr>
                <w:rFonts w:ascii="Times New Roman" w:eastAsia="Times New Roman" w:hAnsi="Times New Roman"/>
              </w:rPr>
            </w:pPr>
            <w:proofErr w:type="spellStart"/>
            <w:r>
              <w:rPr>
                <w:rFonts w:ascii="Times New Roman" w:eastAsia="Times New Roman" w:hAnsi="Times New Roman"/>
              </w:rPr>
              <w:t>Preserv</w:t>
            </w:r>
            <w:proofErr w:type="spellEnd"/>
            <w:r>
              <w:rPr>
                <w:rFonts w:ascii="Times New Roman" w:eastAsia="Times New Roman" w:hAnsi="Times New Roman"/>
              </w:rPr>
              <w:t>: DMSO</w:t>
            </w:r>
          </w:p>
        </w:tc>
      </w:tr>
    </w:tbl>
    <w:p w14:paraId="00000109" w14:textId="77777777" w:rsidR="00131353" w:rsidRDefault="00131353">
      <w:pPr>
        <w:jc w:val="both"/>
        <w:rPr>
          <w:rFonts w:ascii="Times New Roman" w:eastAsia="Times New Roman" w:hAnsi="Times New Roman"/>
          <w:color w:val="000000"/>
        </w:rPr>
      </w:pPr>
    </w:p>
    <w:p w14:paraId="0000010A" w14:textId="1FBFD3A3" w:rsidR="00131353" w:rsidRDefault="00000000">
      <w:pPr>
        <w:jc w:val="both"/>
        <w:rPr>
          <w:rFonts w:ascii="Times New Roman" w:eastAsia="Times New Roman" w:hAnsi="Times New Roman"/>
        </w:rPr>
      </w:pPr>
      <w:r>
        <w:rPr>
          <w:rFonts w:ascii="Times New Roman" w:eastAsia="Times New Roman" w:hAnsi="Times New Roman"/>
        </w:rPr>
        <w:t xml:space="preserve">Remember to include your ABS permits in your shipment, as specified in the ARMS </w:t>
      </w:r>
      <w:r>
        <w:fldChar w:fldCharType="begin"/>
      </w:r>
      <w:ins w:id="106" w:author="Katrina Exter" w:date="2023-06-05T09:32:00Z">
        <w:r w:rsidR="008769FE">
          <w:instrText xml:space="preserve">HYPERLINK "https://github.com/arms-mbon/documentation/tree/main/AccessBenefitSharing" \h </w:instrText>
        </w:r>
      </w:ins>
      <w:del w:id="107" w:author="Katrina Exter" w:date="2023-06-05T09:32:00Z">
        <w:r w:rsidDel="008769FE">
          <w:delInstrText>HYPERLINK "https://github.com/arms-mbon/Documentation/tree/main/AccessBenefitSharing" \h</w:delInstrText>
        </w:r>
      </w:del>
      <w:ins w:id="108" w:author="Katrina Exter" w:date="2023-06-05T09:32:00Z"/>
      <w:r>
        <w:fldChar w:fldCharType="separate"/>
      </w:r>
      <w:r>
        <w:rPr>
          <w:rFonts w:ascii="Times New Roman" w:eastAsia="Times New Roman" w:hAnsi="Times New Roman"/>
          <w:color w:val="1155CC"/>
          <w:u w:val="single"/>
        </w:rPr>
        <w:t xml:space="preserve">ABS </w:t>
      </w:r>
      <w:proofErr w:type="spellStart"/>
      <w:r>
        <w:rPr>
          <w:rFonts w:ascii="Times New Roman" w:eastAsia="Times New Roman" w:hAnsi="Times New Roman"/>
          <w:color w:val="1155CC"/>
          <w:u w:val="single"/>
        </w:rPr>
        <w:t>HowTo</w:t>
      </w:r>
      <w:proofErr w:type="spellEnd"/>
      <w:r>
        <w:rPr>
          <w:rFonts w:ascii="Times New Roman" w:eastAsia="Times New Roman" w:hAnsi="Times New Roman"/>
          <w:color w:val="1155CC"/>
          <w:u w:val="single"/>
        </w:rPr>
        <w:fldChar w:fldCharType="end"/>
      </w:r>
      <w:r>
        <w:rPr>
          <w:rFonts w:ascii="Times New Roman" w:eastAsia="Times New Roman" w:hAnsi="Times New Roman"/>
        </w:rPr>
        <w:t>: your IRCC code, or copies of emails, and the signed Material Transfer Agreement (</w:t>
      </w:r>
      <w:hyperlink r:id="rId26">
        <w:r>
          <w:rPr>
            <w:rFonts w:ascii="Times New Roman" w:eastAsia="Times New Roman" w:hAnsi="Times New Roman"/>
            <w:color w:val="1155CC"/>
            <w:u w:val="single"/>
          </w:rPr>
          <w:t>MTA</w:t>
        </w:r>
      </w:hyperlink>
      <w:r>
        <w:rPr>
          <w:rFonts w:ascii="Times New Roman" w:eastAsia="Times New Roman" w:hAnsi="Times New Roman"/>
        </w:rPr>
        <w:t xml:space="preserve">).  </w:t>
      </w:r>
    </w:p>
    <w:p w14:paraId="0000010B" w14:textId="77777777" w:rsidR="00131353" w:rsidRDefault="00131353">
      <w:pPr>
        <w:jc w:val="both"/>
        <w:rPr>
          <w:rFonts w:ascii="Times New Roman" w:eastAsia="Times New Roman" w:hAnsi="Times New Roman"/>
        </w:rPr>
      </w:pPr>
    </w:p>
    <w:p w14:paraId="0000010C" w14:textId="03A5A43D" w:rsidR="00131353" w:rsidRDefault="00000000">
      <w:pPr>
        <w:jc w:val="both"/>
        <w:rPr>
          <w:rFonts w:ascii="Times New Roman" w:eastAsia="Times New Roman" w:hAnsi="Times New Roman"/>
        </w:rPr>
      </w:pPr>
      <w:r>
        <w:rPr>
          <w:rFonts w:ascii="Times New Roman" w:eastAsia="Times New Roman" w:hAnsi="Times New Roman"/>
          <w:color w:val="000000"/>
        </w:rPr>
        <w:t>Ship the sample to the following address</w:t>
      </w:r>
      <w:r w:rsidR="00B5467D">
        <w:rPr>
          <w:rFonts w:ascii="Times New Roman" w:eastAsia="Times New Roman" w:hAnsi="Times New Roman"/>
          <w:color w:val="000000"/>
        </w:rPr>
        <w:t>:</w:t>
      </w:r>
    </w:p>
    <w:p w14:paraId="0000010D" w14:textId="77777777" w:rsidR="00131353" w:rsidRDefault="00131353">
      <w:pPr>
        <w:shd w:val="clear" w:color="auto" w:fill="FFFFFF"/>
        <w:ind w:left="1304"/>
        <w:jc w:val="both"/>
        <w:rPr>
          <w:rFonts w:ascii="Times New Roman" w:eastAsia="Times New Roman" w:hAnsi="Times New Roman"/>
          <w:color w:val="000000"/>
        </w:rPr>
      </w:pPr>
    </w:p>
    <w:tbl>
      <w:tblPr>
        <w:tblStyle w:val="af8"/>
        <w:tblW w:w="5818" w:type="dxa"/>
        <w:tblInd w:w="414" w:type="dxa"/>
        <w:tblBorders>
          <w:top w:val="nil"/>
          <w:left w:val="nil"/>
          <w:bottom w:val="nil"/>
          <w:right w:val="nil"/>
          <w:insideH w:val="nil"/>
          <w:insideV w:val="nil"/>
        </w:tblBorders>
        <w:tblLayout w:type="fixed"/>
        <w:tblLook w:val="0400" w:firstRow="0" w:lastRow="0" w:firstColumn="0" w:lastColumn="0" w:noHBand="0" w:noVBand="1"/>
      </w:tblPr>
      <w:tblGrid>
        <w:gridCol w:w="5818"/>
      </w:tblGrid>
      <w:tr w:rsidR="00131353" w14:paraId="485CE054" w14:textId="77777777">
        <w:tc>
          <w:tcPr>
            <w:tcW w:w="5818" w:type="dxa"/>
            <w:shd w:val="clear" w:color="auto" w:fill="DDD9C4"/>
          </w:tcPr>
          <w:p w14:paraId="0000010E" w14:textId="3FEDF64E" w:rsidR="00131353" w:rsidRDefault="00B5467D">
            <w:pPr>
              <w:jc w:val="both"/>
              <w:rPr>
                <w:rFonts w:ascii="Times New Roman" w:eastAsia="Times New Roman" w:hAnsi="Times New Roman"/>
                <w:b/>
                <w:color w:val="000000"/>
              </w:rPr>
            </w:pPr>
            <w:proofErr w:type="spellStart"/>
            <w:r>
              <w:rPr>
                <w:rFonts w:ascii="Times New Roman" w:eastAsia="Times New Roman" w:hAnsi="Times New Roman"/>
                <w:b/>
                <w:color w:val="000000"/>
              </w:rPr>
              <w:t>Melanthia</w:t>
            </w:r>
            <w:proofErr w:type="spellEnd"/>
            <w:r>
              <w:rPr>
                <w:rFonts w:ascii="Times New Roman" w:eastAsia="Times New Roman" w:hAnsi="Times New Roman"/>
                <w:b/>
                <w:color w:val="000000"/>
              </w:rPr>
              <w:t xml:space="preserve"> </w:t>
            </w:r>
            <w:proofErr w:type="spellStart"/>
            <w:r>
              <w:rPr>
                <w:rFonts w:ascii="Times New Roman" w:eastAsia="Times New Roman" w:hAnsi="Times New Roman"/>
                <w:b/>
                <w:color w:val="000000"/>
              </w:rPr>
              <w:t>Stavroulaki</w:t>
            </w:r>
            <w:proofErr w:type="spellEnd"/>
          </w:p>
          <w:p w14:paraId="0000010F"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Institute of Marine Biology, Biotechnology and Aquaculture</w:t>
            </w:r>
          </w:p>
          <w:p w14:paraId="00000110"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Hellenic Centre for Marine Research</w:t>
            </w:r>
          </w:p>
          <w:p w14:paraId="00000111"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w:t>
            </w:r>
            <w:proofErr w:type="gramStart"/>
            <w:r>
              <w:rPr>
                <w:rFonts w:ascii="Times New Roman" w:eastAsia="Times New Roman" w:hAnsi="Times New Roman"/>
                <w:color w:val="000000"/>
              </w:rPr>
              <w:t>former</w:t>
            </w:r>
            <w:proofErr w:type="gramEnd"/>
            <w:r>
              <w:rPr>
                <w:rFonts w:ascii="Times New Roman" w:eastAsia="Times New Roman" w:hAnsi="Times New Roman"/>
                <w:color w:val="000000"/>
              </w:rPr>
              <w:t xml:space="preserve"> US Base) </w:t>
            </w:r>
            <w:proofErr w:type="spellStart"/>
            <w:r>
              <w:rPr>
                <w:rFonts w:ascii="Times New Roman" w:eastAsia="Times New Roman" w:hAnsi="Times New Roman"/>
                <w:color w:val="000000"/>
              </w:rPr>
              <w:t>Gournes</w:t>
            </w:r>
            <w:proofErr w:type="spellEnd"/>
            <w:r>
              <w:rPr>
                <w:rFonts w:ascii="Times New Roman" w:eastAsia="Times New Roman" w:hAnsi="Times New Roman"/>
                <w:color w:val="000000"/>
              </w:rPr>
              <w:t xml:space="preserve"> </w:t>
            </w:r>
            <w:proofErr w:type="spellStart"/>
            <w:r>
              <w:rPr>
                <w:rFonts w:ascii="Times New Roman" w:eastAsia="Times New Roman" w:hAnsi="Times New Roman"/>
                <w:color w:val="000000"/>
              </w:rPr>
              <w:t>Pediados</w:t>
            </w:r>
            <w:proofErr w:type="spellEnd"/>
          </w:p>
          <w:p w14:paraId="00000112"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71500 Heraklion Crete</w:t>
            </w:r>
          </w:p>
          <w:p w14:paraId="00000113"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Greece (Hellas)</w:t>
            </w:r>
          </w:p>
          <w:p w14:paraId="00000114"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Telephone: +30 2810 33 77 41</w:t>
            </w:r>
          </w:p>
          <w:p w14:paraId="00000115"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Mobile phone: +30 6934 17 71 86</w:t>
            </w:r>
          </w:p>
          <w:p w14:paraId="00000116" w14:textId="77777777" w:rsidR="00131353" w:rsidRDefault="00000000">
            <w:pPr>
              <w:jc w:val="both"/>
              <w:rPr>
                <w:rFonts w:ascii="Times New Roman" w:eastAsia="Times New Roman" w:hAnsi="Times New Roman"/>
                <w:color w:val="000000"/>
              </w:rPr>
            </w:pPr>
            <w:r>
              <w:rPr>
                <w:rFonts w:ascii="Times New Roman" w:eastAsia="Times New Roman" w:hAnsi="Times New Roman"/>
                <w:color w:val="000000"/>
              </w:rPr>
              <w:t xml:space="preserve">Email: Christina </w:t>
            </w:r>
            <w:proofErr w:type="spellStart"/>
            <w:r>
              <w:rPr>
                <w:rFonts w:ascii="Times New Roman" w:eastAsia="Times New Roman" w:hAnsi="Times New Roman"/>
                <w:color w:val="000000"/>
              </w:rPr>
              <w:t>Pavloudi</w:t>
            </w:r>
            <w:proofErr w:type="spellEnd"/>
            <w:r>
              <w:rPr>
                <w:rFonts w:ascii="Times New Roman" w:eastAsia="Times New Roman" w:hAnsi="Times New Roman"/>
                <w:color w:val="000000"/>
              </w:rPr>
              <w:t xml:space="preserve"> (</w:t>
            </w:r>
            <w:hyperlink r:id="rId27">
              <w:r>
                <w:rPr>
                  <w:rFonts w:ascii="Times New Roman" w:eastAsia="Times New Roman" w:hAnsi="Times New Roman"/>
                  <w:color w:val="000000"/>
                </w:rPr>
                <w:t>cpavloud@hcmr.gr</w:t>
              </w:r>
            </w:hyperlink>
            <w:r>
              <w:rPr>
                <w:rFonts w:ascii="Times New Roman" w:eastAsia="Times New Roman" w:hAnsi="Times New Roman"/>
                <w:color w:val="000000"/>
              </w:rPr>
              <w:t>)</w:t>
            </w:r>
          </w:p>
        </w:tc>
      </w:tr>
    </w:tbl>
    <w:p w14:paraId="00000117" w14:textId="77777777" w:rsidR="00131353" w:rsidRDefault="00131353">
      <w:pPr>
        <w:shd w:val="clear" w:color="auto" w:fill="FFFFFF"/>
        <w:jc w:val="both"/>
        <w:rPr>
          <w:rFonts w:ascii="Times New Roman" w:eastAsia="Times New Roman" w:hAnsi="Times New Roman"/>
          <w:color w:val="000000"/>
        </w:rPr>
      </w:pPr>
    </w:p>
    <w:p w14:paraId="308DDB81" w14:textId="49E0C13F" w:rsidR="00B5467D" w:rsidRPr="00B5467D" w:rsidRDefault="00B5467D">
      <w:pPr>
        <w:jc w:val="both"/>
        <w:rPr>
          <w:rFonts w:ascii="Times New Roman" w:eastAsia="Times New Roman" w:hAnsi="Times New Roman"/>
          <w:bCs/>
          <w:i/>
          <w:iCs/>
          <w:color w:val="000000"/>
          <w:highlight w:val="white"/>
        </w:rPr>
      </w:pPr>
      <w:r w:rsidRPr="00B5467D">
        <w:rPr>
          <w:rFonts w:ascii="Times New Roman" w:eastAsia="Times New Roman" w:hAnsi="Times New Roman"/>
          <w:bCs/>
          <w:i/>
          <w:iCs/>
          <w:color w:val="000000"/>
          <w:highlight w:val="white"/>
        </w:rPr>
        <w:t>(Note that the name of the addressee has changed</w:t>
      </w:r>
      <w:r w:rsidR="00345BD2">
        <w:rPr>
          <w:rFonts w:ascii="Times New Roman" w:eastAsia="Times New Roman" w:hAnsi="Times New Roman"/>
          <w:bCs/>
          <w:i/>
          <w:iCs/>
          <w:color w:val="000000"/>
          <w:highlight w:val="white"/>
        </w:rPr>
        <w:t xml:space="preserve"> since the last version of the Handbook</w:t>
      </w:r>
      <w:r w:rsidRPr="00B5467D">
        <w:rPr>
          <w:rFonts w:ascii="Times New Roman" w:eastAsia="Times New Roman" w:hAnsi="Times New Roman"/>
          <w:bCs/>
          <w:i/>
          <w:iCs/>
          <w:color w:val="000000"/>
          <w:highlight w:val="white"/>
        </w:rPr>
        <w:t>)</w:t>
      </w:r>
    </w:p>
    <w:p w14:paraId="00000118" w14:textId="049A5A7B" w:rsidR="00131353" w:rsidRDefault="00000000">
      <w:pPr>
        <w:jc w:val="both"/>
        <w:rPr>
          <w:rFonts w:ascii="Times New Roman" w:eastAsia="Times New Roman" w:hAnsi="Times New Roman"/>
          <w:color w:val="000000"/>
        </w:rPr>
      </w:pPr>
      <w:r>
        <w:rPr>
          <w:rFonts w:ascii="Times New Roman" w:eastAsia="Times New Roman" w:hAnsi="Times New Roman"/>
          <w:b/>
          <w:color w:val="000000"/>
          <w:highlight w:val="white"/>
        </w:rPr>
        <w:t>Important:</w:t>
      </w:r>
      <w:r>
        <w:rPr>
          <w:rFonts w:ascii="Times New Roman" w:eastAsia="Times New Roman" w:hAnsi="Times New Roman"/>
          <w:color w:val="000000"/>
          <w:highlight w:val="white"/>
        </w:rPr>
        <w:t xml:space="preserve"> Please make sure you write down correctly our </w:t>
      </w:r>
      <w:r>
        <w:rPr>
          <w:rFonts w:ascii="Times New Roman" w:eastAsia="Times New Roman" w:hAnsi="Times New Roman"/>
          <w:color w:val="000000"/>
          <w:highlight w:val="white"/>
          <w:u w:val="single"/>
        </w:rPr>
        <w:t>NAMES</w:t>
      </w:r>
      <w:r>
        <w:rPr>
          <w:rFonts w:ascii="Times New Roman" w:eastAsia="Times New Roman" w:hAnsi="Times New Roman"/>
          <w:color w:val="000000"/>
          <w:highlight w:val="white"/>
        </w:rPr>
        <w:t> and </w:t>
      </w:r>
      <w:r>
        <w:rPr>
          <w:rFonts w:ascii="Times New Roman" w:eastAsia="Times New Roman" w:hAnsi="Times New Roman"/>
          <w:color w:val="000000"/>
          <w:highlight w:val="white"/>
          <w:u w:val="single"/>
        </w:rPr>
        <w:t>TELEPHONE NUMBERS</w:t>
      </w:r>
      <w:r>
        <w:rPr>
          <w:rFonts w:ascii="Times New Roman" w:eastAsia="Times New Roman" w:hAnsi="Times New Roman"/>
          <w:color w:val="000000"/>
          <w:highlight w:val="white"/>
        </w:rPr>
        <w:t> and the full </w:t>
      </w:r>
      <w:r>
        <w:rPr>
          <w:rFonts w:ascii="Times New Roman" w:eastAsia="Times New Roman" w:hAnsi="Times New Roman"/>
          <w:color w:val="000000"/>
          <w:highlight w:val="white"/>
          <w:u w:val="single"/>
        </w:rPr>
        <w:t>SHIPPING ADDRESS</w:t>
      </w:r>
      <w:r>
        <w:rPr>
          <w:rFonts w:ascii="Times New Roman" w:eastAsia="Times New Roman" w:hAnsi="Times New Roman"/>
          <w:color w:val="000000"/>
          <w:highlight w:val="white"/>
        </w:rPr>
        <w:t>, when sending your parcels. </w:t>
      </w:r>
      <w:r>
        <w:rPr>
          <w:rFonts w:ascii="Times New Roman" w:eastAsia="Times New Roman" w:hAnsi="Times New Roman"/>
          <w:color w:val="000000"/>
        </w:rPr>
        <w:t xml:space="preserve">This is very important, since parcels </w:t>
      </w:r>
      <w:r>
        <w:rPr>
          <w:rFonts w:ascii="Times New Roman" w:eastAsia="Times New Roman" w:hAnsi="Times New Roman"/>
        </w:rPr>
        <w:t xml:space="preserve">will </w:t>
      </w:r>
      <w:r>
        <w:rPr>
          <w:rFonts w:ascii="Times New Roman" w:eastAsia="Times New Roman" w:hAnsi="Times New Roman"/>
          <w:color w:val="000000"/>
        </w:rPr>
        <w:t>get lost otherwise. Please also try to remember </w:t>
      </w:r>
      <w:r>
        <w:rPr>
          <w:rFonts w:ascii="Times New Roman" w:eastAsia="Times New Roman" w:hAnsi="Times New Roman"/>
          <w:color w:val="000000"/>
          <w:u w:val="single"/>
        </w:rPr>
        <w:t>NOT TO DECLARE ANY COMMERCIAL VALUE</w:t>
      </w:r>
      <w:r>
        <w:rPr>
          <w:rFonts w:ascii="Times New Roman" w:eastAsia="Times New Roman" w:hAnsi="Times New Roman"/>
          <w:color w:val="000000"/>
        </w:rPr>
        <w:t xml:space="preserve"> for the contents of the parcel and to </w:t>
      </w:r>
      <w:r>
        <w:rPr>
          <w:rFonts w:ascii="Times New Roman" w:eastAsia="Times New Roman" w:hAnsi="Times New Roman"/>
          <w:color w:val="000000"/>
          <w:u w:val="single"/>
        </w:rPr>
        <w:t>SPECIFY</w:t>
      </w:r>
      <w:r>
        <w:rPr>
          <w:rFonts w:ascii="Times New Roman" w:eastAsia="Times New Roman" w:hAnsi="Times New Roman"/>
          <w:color w:val="000000"/>
        </w:rPr>
        <w:t xml:space="preserve">, with a note on the parcel, that they are </w:t>
      </w:r>
      <w:r>
        <w:rPr>
          <w:rFonts w:ascii="Times New Roman" w:eastAsia="Times New Roman" w:hAnsi="Times New Roman"/>
          <w:b/>
          <w:color w:val="000000"/>
          <w:u w:val="single"/>
        </w:rPr>
        <w:t>ARMS SAMPLES</w:t>
      </w:r>
      <w:r>
        <w:rPr>
          <w:rFonts w:ascii="Times New Roman" w:eastAsia="Times New Roman" w:hAnsi="Times New Roman"/>
          <w:color w:val="000000"/>
        </w:rPr>
        <w:t> (courier companies can easier recogni</w:t>
      </w:r>
      <w:r>
        <w:rPr>
          <w:rFonts w:ascii="Times New Roman" w:eastAsia="Times New Roman" w:hAnsi="Times New Roman"/>
        </w:rPr>
        <w:t>s</w:t>
      </w:r>
      <w:r>
        <w:rPr>
          <w:rFonts w:ascii="Times New Roman" w:eastAsia="Times New Roman" w:hAnsi="Times New Roman"/>
          <w:color w:val="000000"/>
        </w:rPr>
        <w:t xml:space="preserve">e the parcel and deliver it </w:t>
      </w:r>
      <w:r>
        <w:rPr>
          <w:rFonts w:ascii="Times New Roman" w:eastAsia="Times New Roman" w:hAnsi="Times New Roman"/>
        </w:rPr>
        <w:t xml:space="preserve">to </w:t>
      </w:r>
      <w:r>
        <w:rPr>
          <w:rFonts w:ascii="Times New Roman" w:eastAsia="Times New Roman" w:hAnsi="Times New Roman"/>
          <w:color w:val="000000"/>
        </w:rPr>
        <w:t>HCMR with no delays or customs issues).</w:t>
      </w:r>
    </w:p>
    <w:p w14:paraId="00000119" w14:textId="77777777" w:rsidR="00131353" w:rsidRDefault="00131353">
      <w:pPr>
        <w:shd w:val="clear" w:color="auto" w:fill="FFFFFF"/>
        <w:ind w:left="360"/>
        <w:jc w:val="both"/>
        <w:rPr>
          <w:rFonts w:ascii="Times New Roman" w:eastAsia="Times New Roman" w:hAnsi="Times New Roman"/>
          <w:color w:val="000000"/>
        </w:rPr>
      </w:pPr>
    </w:p>
    <w:p w14:paraId="0000011A" w14:textId="02141D62"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Send an email to </w:t>
      </w:r>
      <w:proofErr w:type="spellStart"/>
      <w:r w:rsidR="006B02F8">
        <w:rPr>
          <w:rFonts w:ascii="Times New Roman" w:eastAsia="Times New Roman" w:hAnsi="Times New Roman"/>
          <w:color w:val="000000"/>
          <w:u w:val="single"/>
        </w:rPr>
        <w:t>Melanthia</w:t>
      </w:r>
      <w:proofErr w:type="spellEnd"/>
      <w:r w:rsidR="006B02F8">
        <w:rPr>
          <w:rFonts w:ascii="Times New Roman" w:eastAsia="Times New Roman" w:hAnsi="Times New Roman"/>
          <w:color w:val="000000"/>
          <w:u w:val="single"/>
        </w:rPr>
        <w:t xml:space="preserve"> </w:t>
      </w:r>
      <w:proofErr w:type="spellStart"/>
      <w:r w:rsidR="006B02F8">
        <w:rPr>
          <w:rFonts w:ascii="Times New Roman" w:eastAsia="Times New Roman" w:hAnsi="Times New Roman"/>
          <w:color w:val="000000"/>
          <w:u w:val="single"/>
        </w:rPr>
        <w:t>Stavroulaki</w:t>
      </w:r>
      <w:proofErr w:type="spellEnd"/>
      <w:r>
        <w:rPr>
          <w:rFonts w:ascii="Times New Roman" w:eastAsia="Times New Roman" w:hAnsi="Times New Roman"/>
          <w:color w:val="000000"/>
          <w:u w:val="single"/>
        </w:rPr>
        <w:t xml:space="preserve"> (</w:t>
      </w:r>
      <w:hyperlink r:id="rId28" w:history="1">
        <w:r w:rsidR="006B02F8" w:rsidRPr="00123C8F">
          <w:rPr>
            <w:rStyle w:val="Hyperlink"/>
            <w:rFonts w:ascii="Times New Roman" w:eastAsia="Times New Roman" w:hAnsi="Times New Roman"/>
          </w:rPr>
          <w:t>mstavroulaki@hcmr.gr</w:t>
        </w:r>
      </w:hyperlink>
      <w:r>
        <w:rPr>
          <w:rFonts w:ascii="Times New Roman" w:eastAsia="Times New Roman" w:hAnsi="Times New Roman"/>
          <w:color w:val="000000"/>
          <w:u w:val="single"/>
        </w:rPr>
        <w:t>)</w:t>
      </w:r>
      <w:r>
        <w:rPr>
          <w:rFonts w:ascii="Times New Roman" w:eastAsia="Times New Roman" w:hAnsi="Times New Roman"/>
          <w:color w:val="000000"/>
        </w:rPr>
        <w:t xml:space="preserve"> and </w:t>
      </w:r>
      <w:r>
        <w:rPr>
          <w:rFonts w:ascii="Times New Roman" w:eastAsia="Times New Roman" w:hAnsi="Times New Roman"/>
          <w:color w:val="000000"/>
          <w:u w:val="single"/>
        </w:rPr>
        <w:t>Matthias Obst</w:t>
      </w:r>
      <w:r>
        <w:rPr>
          <w:rFonts w:ascii="Times New Roman" w:eastAsia="Times New Roman" w:hAnsi="Times New Roman"/>
          <w:color w:val="000000"/>
        </w:rPr>
        <w:t xml:space="preserve"> (</w:t>
      </w:r>
      <w:hyperlink r:id="rId29">
        <w:r>
          <w:rPr>
            <w:rFonts w:ascii="Times New Roman" w:eastAsia="Times New Roman" w:hAnsi="Times New Roman"/>
            <w:color w:val="0000FF"/>
            <w:u w:val="single"/>
          </w:rPr>
          <w:t>matthias.obst@marine.gu.se</w:t>
        </w:r>
      </w:hyperlink>
      <w:r w:rsidR="006B02F8">
        <w:rPr>
          <w:rFonts w:ascii="Times New Roman" w:eastAsia="Times New Roman" w:hAnsi="Times New Roman"/>
          <w:color w:val="000000"/>
        </w:rPr>
        <w:t>) w</w:t>
      </w:r>
      <w:r>
        <w:rPr>
          <w:rFonts w:ascii="Times New Roman" w:eastAsia="Times New Roman" w:hAnsi="Times New Roman"/>
          <w:color w:val="000000"/>
        </w:rPr>
        <w:t xml:space="preserve">ith the shipping details and dates. When the samples arrive, </w:t>
      </w:r>
      <w:r w:rsidR="006B02F8">
        <w:rPr>
          <w:rFonts w:ascii="Times New Roman" w:eastAsia="Times New Roman" w:hAnsi="Times New Roman"/>
          <w:color w:val="000000"/>
        </w:rPr>
        <w:t xml:space="preserve">you will be </w:t>
      </w:r>
      <w:r>
        <w:rPr>
          <w:rFonts w:ascii="Times New Roman" w:eastAsia="Times New Roman" w:hAnsi="Times New Roman"/>
          <w:color w:val="000000"/>
        </w:rPr>
        <w:t>sen</w:t>
      </w:r>
      <w:r w:rsidR="006B02F8">
        <w:rPr>
          <w:rFonts w:ascii="Times New Roman" w:eastAsia="Times New Roman" w:hAnsi="Times New Roman"/>
          <w:color w:val="000000"/>
        </w:rPr>
        <w:t>t</w:t>
      </w:r>
      <w:r>
        <w:rPr>
          <w:rFonts w:ascii="Times New Roman" w:eastAsia="Times New Roman" w:hAnsi="Times New Roman"/>
          <w:color w:val="000000"/>
        </w:rPr>
        <w:t xml:space="preserve"> a short confirmation email with a photocopy of the </w:t>
      </w:r>
      <w:proofErr w:type="gramStart"/>
      <w:r>
        <w:rPr>
          <w:rFonts w:ascii="Times New Roman" w:eastAsia="Times New Roman" w:hAnsi="Times New Roman"/>
          <w:color w:val="000000"/>
        </w:rPr>
        <w:t>bilaterally</w:t>
      </w:r>
      <w:r>
        <w:rPr>
          <w:rFonts w:ascii="Times New Roman" w:eastAsia="Times New Roman" w:hAnsi="Times New Roman"/>
        </w:rPr>
        <w:t>-</w:t>
      </w:r>
      <w:r>
        <w:rPr>
          <w:rFonts w:ascii="Times New Roman" w:eastAsia="Times New Roman" w:hAnsi="Times New Roman"/>
          <w:color w:val="000000"/>
        </w:rPr>
        <w:t>signed</w:t>
      </w:r>
      <w:proofErr w:type="gramEnd"/>
      <w:r>
        <w:rPr>
          <w:rFonts w:ascii="Times New Roman" w:eastAsia="Times New Roman" w:hAnsi="Times New Roman"/>
          <w:color w:val="000000"/>
        </w:rPr>
        <w:t xml:space="preserve"> </w:t>
      </w:r>
      <w:r>
        <w:rPr>
          <w:rFonts w:ascii="Times New Roman" w:eastAsia="Times New Roman" w:hAnsi="Times New Roman"/>
        </w:rPr>
        <w:t>MTA</w:t>
      </w:r>
      <w:r>
        <w:rPr>
          <w:rFonts w:ascii="Times New Roman" w:eastAsia="Times New Roman" w:hAnsi="Times New Roman"/>
          <w:color w:val="000000"/>
        </w:rPr>
        <w:t xml:space="preserve">. </w:t>
      </w:r>
    </w:p>
    <w:p w14:paraId="0000011B" w14:textId="77777777" w:rsidR="00131353" w:rsidRDefault="00131353">
      <w:pPr>
        <w:shd w:val="clear" w:color="auto" w:fill="FFFFFF"/>
        <w:jc w:val="both"/>
        <w:rPr>
          <w:rFonts w:ascii="Times New Roman" w:eastAsia="Times New Roman" w:hAnsi="Times New Roman"/>
          <w:i/>
          <w:color w:val="000000"/>
        </w:rPr>
      </w:pPr>
    </w:p>
    <w:tbl>
      <w:tblPr>
        <w:tblStyle w:val="af9"/>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131353" w14:paraId="2E16DB98" w14:textId="77777777">
        <w:tc>
          <w:tcPr>
            <w:tcW w:w="6091" w:type="dxa"/>
          </w:tcPr>
          <w:p w14:paraId="0000011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0E4B5734" wp14:editId="7B5D1218">
                  <wp:extent cx="3640784" cy="2733805"/>
                  <wp:effectExtent l="0" t="0" r="0" b="0"/>
                  <wp:docPr id="31" name="image1.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1.jpg" descr="Macintosh HD:Users:matthiasobst:Documents:Data:ASSEMBLE PLUS:JRA1 GOs (WP7):ARMS action 2018:Shipments:Spain:Unknown.jpeg"/>
                          <pic:cNvPicPr preferRelativeResize="0"/>
                        </pic:nvPicPr>
                        <pic:blipFill>
                          <a:blip r:embed="rId30"/>
                          <a:srcRect/>
                          <a:stretch>
                            <a:fillRect/>
                          </a:stretch>
                        </pic:blipFill>
                        <pic:spPr>
                          <a:xfrm>
                            <a:off x="0" y="0"/>
                            <a:ext cx="3640784" cy="2733805"/>
                          </a:xfrm>
                          <a:prstGeom prst="rect">
                            <a:avLst/>
                          </a:prstGeom>
                          <a:ln/>
                        </pic:spPr>
                      </pic:pic>
                    </a:graphicData>
                  </a:graphic>
                </wp:inline>
              </w:drawing>
            </w:r>
          </w:p>
        </w:tc>
        <w:tc>
          <w:tcPr>
            <w:tcW w:w="2963" w:type="dxa"/>
          </w:tcPr>
          <w:p w14:paraId="0000011D" w14:textId="77777777" w:rsidR="00131353"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Pr>
                <w:rFonts w:ascii="Times New Roman" w:eastAsia="Times New Roman" w:hAnsi="Times New Roman"/>
                <w:b/>
                <w:i/>
              </w:rPr>
              <w:t>7</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000011E" w14:textId="77777777" w:rsidR="00131353" w:rsidRDefault="00000000">
      <w:pPr>
        <w:pStyle w:val="Heading2"/>
        <w:jc w:val="both"/>
        <w:rPr>
          <w:rFonts w:ascii="Times New Roman" w:eastAsia="Times New Roman" w:hAnsi="Times New Roman" w:cs="Times New Roman"/>
        </w:rPr>
      </w:pPr>
      <w:bookmarkStart w:id="109" w:name="_Toc111187486"/>
      <w:r>
        <w:rPr>
          <w:rFonts w:ascii="Times New Roman" w:eastAsia="Times New Roman" w:hAnsi="Times New Roman" w:cs="Times New Roman"/>
        </w:rPr>
        <w:t>5.2. Checklist for the sample package</w:t>
      </w:r>
      <w:bookmarkEnd w:id="109"/>
    </w:p>
    <w:p w14:paraId="0000011F" w14:textId="77777777" w:rsidR="00131353" w:rsidRDefault="00131353">
      <w:pPr>
        <w:jc w:val="both"/>
        <w:rPr>
          <w:rFonts w:ascii="Times New Roman" w:eastAsia="Times New Roman" w:hAnsi="Times New Roman"/>
          <w:b/>
        </w:rPr>
      </w:pPr>
    </w:p>
    <w:p w14:paraId="00000120" w14:textId="77777777" w:rsidR="00131353" w:rsidRDefault="00000000">
      <w:pPr>
        <w:jc w:val="both"/>
        <w:rPr>
          <w:rFonts w:ascii="Times New Roman" w:eastAsia="Times New Roman" w:hAnsi="Times New Roman"/>
        </w:rPr>
      </w:pPr>
      <w:r>
        <w:rPr>
          <w:rFonts w:ascii="Times New Roman" w:eastAsia="Times New Roman" w:hAnsi="Times New Roman"/>
        </w:rPr>
        <w:t>The following items need to be in the sample package:</w:t>
      </w:r>
    </w:p>
    <w:p w14:paraId="00000121" w14:textId="77777777" w:rsidR="00131353" w:rsidRDefault="00131353">
      <w:pPr>
        <w:jc w:val="both"/>
        <w:rPr>
          <w:rFonts w:ascii="Times New Roman" w:eastAsia="Times New Roman" w:hAnsi="Times New Roman"/>
        </w:rPr>
      </w:pPr>
    </w:p>
    <w:p w14:paraId="00000122" w14:textId="090C3EA3" w:rsidR="00131353" w:rsidRDefault="00000000">
      <w:pPr>
        <w:numPr>
          <w:ilvl w:val="0"/>
          <w:numId w:val="7"/>
        </w:numPr>
        <w:jc w:val="both"/>
        <w:rPr>
          <w:rFonts w:ascii="Times New Roman" w:eastAsia="Times New Roman" w:hAnsi="Times New Roman"/>
        </w:rPr>
      </w:pPr>
      <w:r>
        <w:rPr>
          <w:rFonts w:ascii="Times New Roman" w:eastAsia="Times New Roman" w:hAnsi="Times New Roman"/>
        </w:rPr>
        <w:t>At least three falcon tubes</w:t>
      </w:r>
      <w:ins w:id="110" w:author="Matthias Obst" w:date="2023-06-04T21:05:00Z">
        <w:r w:rsidR="00593C62">
          <w:rPr>
            <w:rFonts w:ascii="Times New Roman" w:eastAsia="Times New Roman" w:hAnsi="Times New Roman"/>
          </w:rPr>
          <w:t xml:space="preserve"> per ARMS</w:t>
        </w:r>
      </w:ins>
      <w:r>
        <w:rPr>
          <w:rFonts w:ascii="Times New Roman" w:eastAsia="Times New Roman" w:hAnsi="Times New Roman"/>
        </w:rPr>
        <w:t xml:space="preserve">, </w:t>
      </w:r>
      <w:proofErr w:type="gramStart"/>
      <w:r>
        <w:rPr>
          <w:rFonts w:ascii="Times New Roman" w:eastAsia="Times New Roman" w:hAnsi="Times New Roman"/>
        </w:rPr>
        <w:t>i.e.</w:t>
      </w:r>
      <w:proofErr w:type="gramEnd"/>
      <w:r>
        <w:rPr>
          <w:rFonts w:ascii="Times New Roman" w:eastAsia="Times New Roman" w:hAnsi="Times New Roman"/>
        </w:rPr>
        <w:t xml:space="preserve"> at least one tube per fraction and with labels as explained above. We recommend that you keep the remaining, labelled, falcon tubes as “backup-replicates” for long-term storage in your institute</w:t>
      </w:r>
      <w:ins w:id="111" w:author="Matthias Obst" w:date="2023-06-04T21:05:00Z">
        <w:r w:rsidR="00593C62">
          <w:rPr>
            <w:rFonts w:ascii="Times New Roman" w:eastAsia="Times New Roman" w:hAnsi="Times New Roman"/>
          </w:rPr>
          <w:t xml:space="preserve"> at – 20 °C</w:t>
        </w:r>
      </w:ins>
      <w:r>
        <w:rPr>
          <w:rFonts w:ascii="Times New Roman" w:eastAsia="Times New Roman" w:hAnsi="Times New Roman"/>
        </w:rPr>
        <w:t xml:space="preserve">. </w:t>
      </w:r>
    </w:p>
    <w:p w14:paraId="00000123" w14:textId="40503CEA" w:rsidR="00131353" w:rsidRDefault="00000000">
      <w:pPr>
        <w:numPr>
          <w:ilvl w:val="0"/>
          <w:numId w:val="7"/>
        </w:numPr>
        <w:jc w:val="both"/>
        <w:rPr>
          <w:rFonts w:ascii="Times New Roman" w:eastAsia="Times New Roman" w:hAnsi="Times New Roman"/>
        </w:rPr>
      </w:pPr>
      <w:r>
        <w:rPr>
          <w:rFonts w:ascii="Times New Roman" w:eastAsia="Times New Roman" w:hAnsi="Times New Roman"/>
        </w:rPr>
        <w:t>Filled out, printed and signed Material Transfer Agreement (</w:t>
      </w:r>
      <w:hyperlink r:id="rId31">
        <w:r>
          <w:rPr>
            <w:rFonts w:ascii="Times New Roman" w:eastAsia="Times New Roman" w:hAnsi="Times New Roman"/>
            <w:color w:val="1155CC"/>
            <w:u w:val="single"/>
          </w:rPr>
          <w:t>MTA</w:t>
        </w:r>
      </w:hyperlink>
      <w:r>
        <w:rPr>
          <w:rFonts w:ascii="Times New Roman" w:eastAsia="Times New Roman" w:hAnsi="Times New Roman"/>
        </w:rPr>
        <w:t>)</w:t>
      </w:r>
    </w:p>
    <w:p w14:paraId="00000124" w14:textId="408C2039" w:rsidR="00131353" w:rsidRDefault="00000000">
      <w:pPr>
        <w:numPr>
          <w:ilvl w:val="0"/>
          <w:numId w:val="7"/>
        </w:numPr>
        <w:jc w:val="both"/>
        <w:rPr>
          <w:rFonts w:ascii="Times New Roman" w:eastAsia="Times New Roman" w:hAnsi="Times New Roman"/>
        </w:rPr>
      </w:pPr>
      <w:r>
        <w:rPr>
          <w:rFonts w:ascii="Times New Roman" w:eastAsia="Times New Roman" w:hAnsi="Times New Roman"/>
        </w:rPr>
        <w:t xml:space="preserve">ABS declaration of due diligence (see the ARMS </w:t>
      </w:r>
      <w:hyperlink r:id="rId32">
        <w:r>
          <w:rPr>
            <w:rFonts w:ascii="Times New Roman" w:eastAsia="Times New Roman" w:hAnsi="Times New Roman"/>
            <w:color w:val="1155CC"/>
            <w:u w:val="single"/>
          </w:rPr>
          <w:t xml:space="preserve">ABS </w:t>
        </w:r>
        <w:proofErr w:type="spellStart"/>
        <w:r>
          <w:rPr>
            <w:rFonts w:ascii="Times New Roman" w:eastAsia="Times New Roman" w:hAnsi="Times New Roman"/>
            <w:color w:val="1155CC"/>
            <w:u w:val="single"/>
          </w:rPr>
          <w:t>HowTo</w:t>
        </w:r>
        <w:proofErr w:type="spellEnd"/>
      </w:hyperlink>
      <w:r>
        <w:rPr>
          <w:rFonts w:ascii="Times New Roman" w:eastAsia="Times New Roman" w:hAnsi="Times New Roman"/>
        </w:rPr>
        <w:t xml:space="preserve"> for an explanation of what this is)</w:t>
      </w:r>
    </w:p>
    <w:p w14:paraId="00000125" w14:textId="77777777" w:rsidR="00131353" w:rsidRDefault="00131353">
      <w:pPr>
        <w:jc w:val="both"/>
        <w:rPr>
          <w:rFonts w:ascii="Times New Roman" w:eastAsia="Times New Roman" w:hAnsi="Times New Roman"/>
        </w:rPr>
      </w:pPr>
    </w:p>
    <w:p w14:paraId="00000126" w14:textId="2E11885E" w:rsidR="00131353" w:rsidRDefault="00000000">
      <w:pPr>
        <w:jc w:val="both"/>
        <w:rPr>
          <w:rFonts w:ascii="Times New Roman" w:eastAsia="Times New Roman" w:hAnsi="Times New Roman"/>
        </w:rPr>
      </w:pPr>
      <w:r>
        <w:rPr>
          <w:rFonts w:ascii="Times New Roman" w:eastAsia="Times New Roman" w:hAnsi="Times New Roman"/>
        </w:rPr>
        <w:t>Please keep copies of all documents together with the “backup-replicate” samples in your institution.</w:t>
      </w:r>
    </w:p>
    <w:p w14:paraId="71A943AE" w14:textId="059659A2" w:rsidR="00345BD2" w:rsidRDefault="00345BD2">
      <w:pPr>
        <w:jc w:val="both"/>
        <w:rPr>
          <w:rFonts w:ascii="Times New Roman" w:eastAsia="Times New Roman" w:hAnsi="Times New Roman"/>
        </w:rPr>
      </w:pPr>
    </w:p>
    <w:p w14:paraId="3EFA9477" w14:textId="28060120" w:rsidR="00345BD2" w:rsidRDefault="00345BD2" w:rsidP="00345BD2">
      <w:pPr>
        <w:pStyle w:val="Heading2"/>
        <w:jc w:val="both"/>
        <w:rPr>
          <w:rFonts w:ascii="Times New Roman" w:eastAsia="Times New Roman" w:hAnsi="Times New Roman" w:cs="Times New Roman"/>
        </w:rPr>
      </w:pPr>
      <w:bookmarkStart w:id="112" w:name="_Toc111187487"/>
      <w:r>
        <w:rPr>
          <w:rFonts w:ascii="Times New Roman" w:eastAsia="Times New Roman" w:hAnsi="Times New Roman" w:cs="Times New Roman"/>
        </w:rPr>
        <w:t>5.</w:t>
      </w:r>
      <w:r w:rsidR="00581158">
        <w:rPr>
          <w:rFonts w:ascii="Times New Roman" w:eastAsia="Times New Roman" w:hAnsi="Times New Roman" w:cs="Times New Roman"/>
        </w:rPr>
        <w:t>3</w:t>
      </w:r>
      <w:r>
        <w:rPr>
          <w:rFonts w:ascii="Times New Roman" w:eastAsia="Times New Roman" w:hAnsi="Times New Roman" w:cs="Times New Roman"/>
        </w:rPr>
        <w:t>. Sample labelling and address for destined for ARMS data for the EMO BON project</w:t>
      </w:r>
      <w:bookmarkEnd w:id="112"/>
    </w:p>
    <w:p w14:paraId="2E1E5C4B" w14:textId="77777777" w:rsidR="00345BD2" w:rsidRDefault="00345BD2" w:rsidP="00345BD2">
      <w:pPr>
        <w:jc w:val="both"/>
        <w:rPr>
          <w:rFonts w:ascii="Times New Roman" w:eastAsia="Times New Roman" w:hAnsi="Times New Roman"/>
        </w:rPr>
      </w:pPr>
    </w:p>
    <w:p w14:paraId="73F95339" w14:textId="075730C1" w:rsidR="00345BD2" w:rsidRDefault="00345BD2" w:rsidP="00345BD2">
      <w:pPr>
        <w:jc w:val="both"/>
        <w:rPr>
          <w:rFonts w:ascii="Times New Roman" w:eastAsia="Times New Roman" w:hAnsi="Times New Roman"/>
          <w:b/>
        </w:rPr>
      </w:pPr>
      <w:r>
        <w:rPr>
          <w:rFonts w:ascii="Times New Roman" w:eastAsia="Times New Roman" w:hAnsi="Times New Roman"/>
        </w:rPr>
        <w:t xml:space="preserve">For those of you who are doing your ARMS work for EMO BON, rather than ARMS-MBON, the shipping address is different: please see your EMO BON Handbook for information on where to ship your samples. EMO BON will then handle all the subsequent stages of your ARMS samples, sequences, and any other digital data. </w:t>
      </w:r>
    </w:p>
    <w:p w14:paraId="00000127" w14:textId="2499D908" w:rsidR="00131353" w:rsidRDefault="00000000">
      <w:pPr>
        <w:pStyle w:val="Heading2"/>
        <w:jc w:val="both"/>
        <w:rPr>
          <w:rFonts w:ascii="Times New Roman" w:eastAsia="Times New Roman" w:hAnsi="Times New Roman" w:cs="Times New Roman"/>
        </w:rPr>
      </w:pPr>
      <w:bookmarkStart w:id="113" w:name="_Toc111187488"/>
      <w:r>
        <w:rPr>
          <w:rFonts w:ascii="Times New Roman" w:eastAsia="Times New Roman" w:hAnsi="Times New Roman" w:cs="Times New Roman"/>
        </w:rPr>
        <w:t>5.</w:t>
      </w:r>
      <w:r w:rsidR="00581158">
        <w:rPr>
          <w:rFonts w:ascii="Times New Roman" w:eastAsia="Times New Roman" w:hAnsi="Times New Roman" w:cs="Times New Roman"/>
        </w:rPr>
        <w:t>4</w:t>
      </w:r>
      <w:r>
        <w:rPr>
          <w:rFonts w:ascii="Times New Roman" w:eastAsia="Times New Roman" w:hAnsi="Times New Roman" w:cs="Times New Roman"/>
        </w:rPr>
        <w:t>. What happens next?</w:t>
      </w:r>
      <w:bookmarkEnd w:id="113"/>
    </w:p>
    <w:p w14:paraId="00000128" w14:textId="77777777" w:rsidR="00131353" w:rsidRDefault="00131353">
      <w:pPr>
        <w:shd w:val="clear" w:color="auto" w:fill="FFFFFF"/>
        <w:jc w:val="both"/>
        <w:rPr>
          <w:rFonts w:ascii="Times New Roman" w:eastAsia="Times New Roman" w:hAnsi="Times New Roman"/>
          <w:color w:val="000000"/>
        </w:rPr>
      </w:pPr>
    </w:p>
    <w:p w14:paraId="00000129" w14:textId="3A493098" w:rsidR="00131353" w:rsidRDefault="001B48B2">
      <w:pPr>
        <w:shd w:val="clear" w:color="auto" w:fill="FFFFFF"/>
        <w:jc w:val="both"/>
        <w:rPr>
          <w:rFonts w:ascii="Times New Roman" w:eastAsia="Times New Roman" w:hAnsi="Times New Roman"/>
          <w:color w:val="000000"/>
        </w:rPr>
      </w:pPr>
      <w:r w:rsidRPr="001B48B2">
        <w:rPr>
          <w:rFonts w:ascii="Times New Roman" w:eastAsia="Times New Roman" w:hAnsi="Times New Roman"/>
          <w:color w:val="000000"/>
          <w:u w:val="single"/>
        </w:rPr>
        <w:t>For those who have sent their samples to HCMR (</w:t>
      </w:r>
      <w:proofErr w:type="gramStart"/>
      <w:r w:rsidRPr="001B48B2">
        <w:rPr>
          <w:rFonts w:ascii="Times New Roman" w:eastAsia="Times New Roman" w:hAnsi="Times New Roman"/>
          <w:color w:val="000000"/>
          <w:u w:val="single"/>
        </w:rPr>
        <w:t>i.e.</w:t>
      </w:r>
      <w:proofErr w:type="gramEnd"/>
      <w:r w:rsidRPr="001B48B2">
        <w:rPr>
          <w:rFonts w:ascii="Times New Roman" w:eastAsia="Times New Roman" w:hAnsi="Times New Roman"/>
          <w:color w:val="000000"/>
          <w:u w:val="single"/>
        </w:rPr>
        <w:t xml:space="preserve"> ARMS-MBON project only).</w:t>
      </w:r>
      <w:r>
        <w:rPr>
          <w:rFonts w:ascii="Times New Roman" w:eastAsia="Times New Roman" w:hAnsi="Times New Roman"/>
          <w:color w:val="000000"/>
        </w:rPr>
        <w:t xml:space="preserve"> Once your samples </w:t>
      </w:r>
      <w:r>
        <w:rPr>
          <w:rFonts w:ascii="Times New Roman" w:eastAsia="Times New Roman" w:hAnsi="Times New Roman"/>
        </w:rPr>
        <w:t>arrive</w:t>
      </w:r>
      <w:r>
        <w:rPr>
          <w:rFonts w:ascii="Times New Roman" w:eastAsia="Times New Roman" w:hAnsi="Times New Roman"/>
          <w:color w:val="000000"/>
        </w:rPr>
        <w:t xml:space="preserve"> at HCMR, </w:t>
      </w:r>
      <w:r>
        <w:rPr>
          <w:rFonts w:ascii="Times New Roman" w:eastAsia="Times New Roman" w:hAnsi="Times New Roman"/>
        </w:rPr>
        <w:t>you</w:t>
      </w:r>
      <w:r>
        <w:rPr>
          <w:rFonts w:ascii="Times New Roman" w:eastAsia="Times New Roman" w:hAnsi="Times New Roman"/>
          <w:color w:val="000000"/>
        </w:rPr>
        <w:t xml:space="preserve"> will receive a confirmation email (if not, please send a reminder 2 weeks after shipping your samples). </w:t>
      </w:r>
      <w:r>
        <w:rPr>
          <w:rFonts w:ascii="Times New Roman" w:eastAsia="Times New Roman" w:hAnsi="Times New Roman"/>
        </w:rPr>
        <w:t xml:space="preserve">The </w:t>
      </w:r>
      <w:r>
        <w:rPr>
          <w:rFonts w:ascii="Times New Roman" w:eastAsia="Times New Roman" w:hAnsi="Times New Roman"/>
          <w:color w:val="000000"/>
        </w:rPr>
        <w:t xml:space="preserve">samples will be processed </w:t>
      </w:r>
      <w:r>
        <w:rPr>
          <w:rFonts w:ascii="Times New Roman" w:eastAsia="Times New Roman" w:hAnsi="Times New Roman"/>
        </w:rPr>
        <w:t>as a</w:t>
      </w:r>
      <w:r>
        <w:rPr>
          <w:rFonts w:ascii="Times New Roman" w:eastAsia="Times New Roman" w:hAnsi="Times New Roman"/>
          <w:color w:val="000000"/>
        </w:rPr>
        <w:t xml:space="preserve"> batch approximately every 3 months. We sequence the following genetic markers: COI, 18S rRNA (V</w:t>
      </w:r>
      <w:r>
        <w:rPr>
          <w:rFonts w:ascii="Times New Roman" w:eastAsia="Times New Roman" w:hAnsi="Times New Roman"/>
        </w:rPr>
        <w:t>9 region</w:t>
      </w:r>
      <w:r>
        <w:rPr>
          <w:rFonts w:ascii="Times New Roman" w:eastAsia="Times New Roman" w:hAnsi="Times New Roman"/>
          <w:color w:val="000000"/>
        </w:rPr>
        <w:t xml:space="preserve">), ITS1. Once the sequences are produced, they will be uploaded to European Nucleotide Archive (ENA) (under the submission account id Webin-55576: contact </w:t>
      </w:r>
      <w:r>
        <w:rPr>
          <w:rFonts w:ascii="Times New Roman" w:eastAsia="Times New Roman" w:hAnsi="Times New Roman"/>
        </w:rPr>
        <w:t xml:space="preserve">Matthias Obst or Christina </w:t>
      </w:r>
      <w:proofErr w:type="spellStart"/>
      <w:r>
        <w:rPr>
          <w:rFonts w:ascii="Times New Roman" w:eastAsia="Times New Roman" w:hAnsi="Times New Roman"/>
        </w:rPr>
        <w:t>Pavloudi</w:t>
      </w:r>
      <w:proofErr w:type="spellEnd"/>
      <w:r>
        <w:rPr>
          <w:rFonts w:ascii="Times New Roman" w:eastAsia="Times New Roman" w:hAnsi="Times New Roman"/>
        </w:rPr>
        <w:t xml:space="preserve"> for access details</w:t>
      </w:r>
      <w:r>
        <w:rPr>
          <w:rFonts w:ascii="Times New Roman" w:eastAsia="Times New Roman" w:hAnsi="Times New Roman"/>
          <w:color w:val="000000"/>
        </w:rPr>
        <w:t xml:space="preserve">) and </w:t>
      </w:r>
      <w:r w:rsidR="00F240D6">
        <w:rPr>
          <w:rFonts w:ascii="Times New Roman" w:eastAsia="Times New Roman" w:hAnsi="Times New Roman"/>
          <w:color w:val="000000"/>
        </w:rPr>
        <w:t>the</w:t>
      </w:r>
      <w:r>
        <w:rPr>
          <w:rFonts w:ascii="Times New Roman" w:eastAsia="Times New Roman" w:hAnsi="Times New Roman"/>
          <w:color w:val="000000"/>
        </w:rPr>
        <w:t xml:space="preserve"> </w:t>
      </w:r>
      <w:r>
        <w:rPr>
          <w:rFonts w:ascii="Times New Roman" w:eastAsia="Times New Roman" w:hAnsi="Times New Roman"/>
        </w:rPr>
        <w:t>run accession numbers</w:t>
      </w:r>
      <w:r w:rsidR="00F240D6">
        <w:rPr>
          <w:rFonts w:ascii="Times New Roman" w:eastAsia="Times New Roman" w:hAnsi="Times New Roman"/>
        </w:rPr>
        <w:t xml:space="preserve"> will be added to the </w:t>
      </w:r>
      <w:hyperlink r:id="rId33" w:history="1">
        <w:r w:rsidR="00F240D6" w:rsidRPr="00F240D6">
          <w:rPr>
            <w:rStyle w:val="Hyperlink"/>
            <w:rFonts w:ascii="Times New Roman" w:eastAsia="Times New Roman" w:hAnsi="Times New Roman"/>
          </w:rPr>
          <w:t xml:space="preserve">ARMS overview metadata </w:t>
        </w:r>
        <w:proofErr w:type="spellStart"/>
        <w:r w:rsidR="00F240D6" w:rsidRPr="00F240D6">
          <w:rPr>
            <w:rStyle w:val="Hyperlink"/>
            <w:rFonts w:ascii="Times New Roman" w:eastAsia="Times New Roman" w:hAnsi="Times New Roman"/>
          </w:rPr>
          <w:t>googlesheet</w:t>
        </w:r>
        <w:proofErr w:type="spellEnd"/>
      </w:hyperlink>
      <w:r>
        <w:rPr>
          <w:rFonts w:ascii="Times New Roman" w:eastAsia="Times New Roman" w:hAnsi="Times New Roman"/>
          <w:color w:val="000000"/>
        </w:rPr>
        <w:t xml:space="preserve">. You will have </w:t>
      </w:r>
      <w:r>
        <w:rPr>
          <w:rFonts w:ascii="Times New Roman" w:eastAsia="Times New Roman" w:hAnsi="Times New Roman"/>
        </w:rPr>
        <w:t>exclusive</w:t>
      </w:r>
      <w:r>
        <w:rPr>
          <w:rFonts w:ascii="Times New Roman" w:eastAsia="Times New Roman" w:hAnsi="Times New Roman"/>
          <w:color w:val="000000"/>
        </w:rPr>
        <w:t xml:space="preserve"> access to the</w:t>
      </w:r>
      <w:r>
        <w:rPr>
          <w:rFonts w:ascii="Times New Roman" w:eastAsia="Times New Roman" w:hAnsi="Times New Roman"/>
        </w:rPr>
        <w:t xml:space="preserve"> </w:t>
      </w:r>
      <w:r>
        <w:rPr>
          <w:rFonts w:ascii="Times New Roman" w:eastAsia="Times New Roman" w:hAnsi="Times New Roman"/>
          <w:color w:val="000000"/>
        </w:rPr>
        <w:t>sequences for a moratorium period of one year</w:t>
      </w:r>
      <w:r w:rsidR="00F240D6">
        <w:rPr>
          <w:rFonts w:ascii="Times New Roman" w:eastAsia="Times New Roman" w:hAnsi="Times New Roman"/>
          <w:color w:val="000000"/>
        </w:rPr>
        <w:t xml:space="preserve"> (meaning that you will need to log on to the ENA account to access those sequences)</w:t>
      </w:r>
      <w:r>
        <w:rPr>
          <w:rFonts w:ascii="Times New Roman" w:eastAsia="Times New Roman" w:hAnsi="Times New Roman"/>
          <w:color w:val="000000"/>
        </w:rPr>
        <w:t xml:space="preserve">. Thereafter these sequences will automatically be made public. </w:t>
      </w:r>
    </w:p>
    <w:p w14:paraId="0000012A" w14:textId="77777777" w:rsidR="00131353" w:rsidRDefault="00131353">
      <w:pPr>
        <w:shd w:val="clear" w:color="auto" w:fill="FFFFFF"/>
        <w:jc w:val="both"/>
        <w:rPr>
          <w:rFonts w:ascii="Times New Roman" w:eastAsia="Times New Roman" w:hAnsi="Times New Roman"/>
          <w:color w:val="000000"/>
        </w:rPr>
      </w:pPr>
    </w:p>
    <w:p w14:paraId="0000012B" w14:textId="288E137D" w:rsidR="00131353" w:rsidRDefault="00000000">
      <w:pPr>
        <w:shd w:val="clear" w:color="auto" w:fill="FFFFFF"/>
        <w:jc w:val="both"/>
        <w:rPr>
          <w:rFonts w:ascii="Times New Roman" w:eastAsia="Times New Roman" w:hAnsi="Times New Roman"/>
        </w:rPr>
      </w:pPr>
      <w:r>
        <w:rPr>
          <w:rFonts w:ascii="Times New Roman" w:eastAsia="Times New Roman" w:hAnsi="Times New Roman"/>
          <w:color w:val="000000"/>
        </w:rPr>
        <w:t xml:space="preserve">In addition, we will periodically run a sequence cleaning, trimming, and analysis for all raw sequences </w:t>
      </w:r>
      <w:r>
        <w:rPr>
          <w:rFonts w:ascii="Times New Roman" w:eastAsia="Times New Roman" w:hAnsi="Times New Roman"/>
        </w:rPr>
        <w:t>using</w:t>
      </w:r>
      <w:r>
        <w:rPr>
          <w:rFonts w:ascii="Times New Roman" w:eastAsia="Times New Roman" w:hAnsi="Times New Roman"/>
          <w:color w:val="000000"/>
        </w:rPr>
        <w:t xml:space="preserve"> the </w:t>
      </w:r>
      <w:hyperlink r:id="rId34">
        <w:r>
          <w:rPr>
            <w:rFonts w:ascii="Times New Roman" w:eastAsia="Times New Roman" w:hAnsi="Times New Roman"/>
            <w:color w:val="1155CC"/>
            <w:u w:val="single"/>
          </w:rPr>
          <w:t>PEMA pipeline</w:t>
        </w:r>
      </w:hyperlink>
      <w:r>
        <w:rPr>
          <w:rFonts w:ascii="Times New Roman" w:eastAsia="Times New Roman" w:hAnsi="Times New Roman"/>
          <w:color w:val="000000"/>
        </w:rPr>
        <w:t xml:space="preserve"> to generate a consistent data product from the raw sequence data. These data will likewise be made available to you </w:t>
      </w:r>
      <w:r w:rsidR="00F240D6">
        <w:rPr>
          <w:rFonts w:ascii="Times New Roman" w:eastAsia="Times New Roman" w:hAnsi="Times New Roman"/>
          <w:color w:val="000000"/>
        </w:rPr>
        <w:t>through PlutoF and the ARMS-MBON GitHub pages</w:t>
      </w:r>
      <w:r>
        <w:rPr>
          <w:rFonts w:ascii="Times New Roman" w:eastAsia="Times New Roman" w:hAnsi="Times New Roman"/>
          <w:color w:val="000000"/>
        </w:rPr>
        <w:t xml:space="preserve">. </w:t>
      </w:r>
    </w:p>
    <w:p w14:paraId="0000012C" w14:textId="77777777" w:rsidR="00131353" w:rsidRDefault="00131353">
      <w:pPr>
        <w:shd w:val="clear" w:color="auto" w:fill="FFFFFF"/>
        <w:jc w:val="both"/>
        <w:rPr>
          <w:rFonts w:ascii="Times New Roman" w:eastAsia="Times New Roman" w:hAnsi="Times New Roman"/>
        </w:rPr>
      </w:pPr>
    </w:p>
    <w:p w14:paraId="0000012D" w14:textId="0C4374A5" w:rsidR="00131353" w:rsidRDefault="00000000">
      <w:pPr>
        <w:shd w:val="clear" w:color="auto" w:fill="FFFFFF"/>
        <w:jc w:val="both"/>
        <w:rPr>
          <w:rFonts w:ascii="Times New Roman" w:eastAsia="Times New Roman" w:hAnsi="Times New Roman"/>
        </w:rPr>
      </w:pPr>
      <w:r>
        <w:rPr>
          <w:rFonts w:ascii="Times New Roman" w:eastAsia="Times New Roman" w:hAnsi="Times New Roman"/>
        </w:rPr>
        <w:t>Each year, all data in PlutoF will be linked to a metadata record in IMIS; for more detail see the</w:t>
      </w:r>
      <w:r>
        <w:fldChar w:fldCharType="begin"/>
      </w:r>
      <w:ins w:id="114" w:author="Katrina Exter" w:date="2023-06-05T09:34:00Z">
        <w:r w:rsidR="008769FE">
          <w:instrText xml:space="preserve">HYPERLINK "https://github.com/arms-mbon/documentation/tree/main/DataManagementPlan" \h </w:instrText>
        </w:r>
      </w:ins>
      <w:del w:id="115" w:author="Katrina Exter" w:date="2023-06-05T09:34:00Z">
        <w:r w:rsidDel="008769FE">
          <w:delInstrText>HYPERLINK "https://github.com/arms-mbon/Documentation/tree/main/DataManagementPlan" \h</w:delInstrText>
        </w:r>
      </w:del>
      <w:ins w:id="116" w:author="Katrina Exter" w:date="2023-06-05T09:34:00Z"/>
      <w:r>
        <w:fldChar w:fldCharType="separate"/>
      </w:r>
      <w:r>
        <w:rPr>
          <w:rFonts w:ascii="Times New Roman" w:eastAsia="Times New Roman" w:hAnsi="Times New Roman"/>
          <w:color w:val="1155CC"/>
          <w:u w:val="single"/>
        </w:rPr>
        <w:t xml:space="preserve"> Data Management Plan</w:t>
      </w:r>
      <w:r>
        <w:rPr>
          <w:rFonts w:ascii="Times New Roman" w:eastAsia="Times New Roman" w:hAnsi="Times New Roman"/>
          <w:color w:val="1155CC"/>
          <w:u w:val="single"/>
        </w:rPr>
        <w:fldChar w:fldCharType="end"/>
      </w:r>
      <w:r>
        <w:rPr>
          <w:rFonts w:ascii="Times New Roman" w:eastAsia="Times New Roman" w:hAnsi="Times New Roman"/>
        </w:rPr>
        <w:t xml:space="preserve">. </w:t>
      </w:r>
    </w:p>
    <w:p w14:paraId="1A413087" w14:textId="51EF645D" w:rsidR="001B48B2" w:rsidRDefault="001B48B2">
      <w:pPr>
        <w:shd w:val="clear" w:color="auto" w:fill="FFFFFF"/>
        <w:jc w:val="both"/>
        <w:rPr>
          <w:rFonts w:ascii="Times New Roman" w:eastAsia="Times New Roman" w:hAnsi="Times New Roman"/>
        </w:rPr>
      </w:pPr>
    </w:p>
    <w:p w14:paraId="7BF1EBA5" w14:textId="226A66F1" w:rsidR="001B48B2" w:rsidRPr="00A00782" w:rsidRDefault="001B48B2">
      <w:pPr>
        <w:shd w:val="clear" w:color="auto" w:fill="FFFFFF"/>
        <w:jc w:val="both"/>
        <w:rPr>
          <w:rFonts w:ascii="Times New Roman" w:eastAsia="Times New Roman" w:hAnsi="Times New Roman"/>
        </w:rPr>
      </w:pPr>
      <w:r w:rsidRPr="00A00782">
        <w:rPr>
          <w:rFonts w:ascii="Times New Roman" w:eastAsia="Times New Roman" w:hAnsi="Times New Roman"/>
          <w:u w:val="single"/>
        </w:rPr>
        <w:t>For those who have sent their samples to EMO BON.</w:t>
      </w:r>
      <w:r w:rsidRPr="00A00782">
        <w:rPr>
          <w:rFonts w:ascii="Times New Roman" w:eastAsia="Times New Roman" w:hAnsi="Times New Roman"/>
        </w:rPr>
        <w:t xml:space="preserve"> See the EMO-BON Handbook for more information on the sequencing steps and on how the sequences are added to ENA and the accession numbers provided to you. </w:t>
      </w:r>
    </w:p>
    <w:p w14:paraId="0000012E" w14:textId="77777777" w:rsidR="00131353" w:rsidRDefault="00000000">
      <w:pPr>
        <w:pStyle w:val="Heading1"/>
        <w:jc w:val="both"/>
        <w:rPr>
          <w:rFonts w:ascii="Times New Roman" w:eastAsia="Times New Roman" w:hAnsi="Times New Roman" w:cs="Times New Roman"/>
        </w:rPr>
      </w:pPr>
      <w:bookmarkStart w:id="117" w:name="_Toc111187489"/>
      <w:r>
        <w:rPr>
          <w:rFonts w:ascii="Times New Roman" w:eastAsia="Times New Roman" w:hAnsi="Times New Roman" w:cs="Times New Roman"/>
        </w:rPr>
        <w:t>6. Biobanking</w:t>
      </w:r>
      <w:bookmarkEnd w:id="117"/>
      <w:r>
        <w:rPr>
          <w:rFonts w:ascii="Times New Roman" w:eastAsia="Times New Roman" w:hAnsi="Times New Roman" w:cs="Times New Roman"/>
        </w:rPr>
        <w:t xml:space="preserve"> </w:t>
      </w:r>
    </w:p>
    <w:p w14:paraId="0000012F" w14:textId="77777777" w:rsidR="00131353" w:rsidRDefault="00131353">
      <w:pPr>
        <w:shd w:val="clear" w:color="auto" w:fill="FFFFFF"/>
        <w:jc w:val="both"/>
        <w:rPr>
          <w:rFonts w:ascii="Times New Roman" w:eastAsia="Times New Roman" w:hAnsi="Times New Roman"/>
        </w:rPr>
      </w:pPr>
    </w:p>
    <w:p w14:paraId="00000130" w14:textId="67A4648E" w:rsidR="00131353" w:rsidRDefault="00000000">
      <w:pPr>
        <w:shd w:val="clear" w:color="auto" w:fill="FFFFFF"/>
        <w:jc w:val="both"/>
        <w:rPr>
          <w:rFonts w:ascii="Times New Roman" w:eastAsia="Times New Roman" w:hAnsi="Times New Roman"/>
        </w:rPr>
      </w:pPr>
      <w:r>
        <w:rPr>
          <w:rFonts w:ascii="Times New Roman" w:eastAsia="Times New Roman" w:hAnsi="Times New Roman"/>
        </w:rPr>
        <w:t xml:space="preserve">We ask all partners to keep at least one “backup-sample” replicate from each of the three fractions of an ARMS sample event, together with a copy of the legal </w:t>
      </w:r>
      <w:r w:rsidRPr="00E12AC9">
        <w:rPr>
          <w:rFonts w:ascii="Times New Roman" w:eastAsia="Times New Roman" w:hAnsi="Times New Roman"/>
        </w:rPr>
        <w:t>documents (</w:t>
      </w:r>
      <w:r w:rsidR="00F240D6" w:rsidRPr="00E12AC9">
        <w:rPr>
          <w:rFonts w:ascii="Times New Roman" w:hAnsi="Times New Roman"/>
        </w:rPr>
        <w:t xml:space="preserve">ABS IRCC or due diligence, as explained in </w:t>
      </w:r>
      <w:r w:rsidR="00F240D6" w:rsidRPr="00E12AC9">
        <w:rPr>
          <w:rFonts w:ascii="Times New Roman" w:eastAsia="Times New Roman" w:hAnsi="Times New Roman"/>
        </w:rPr>
        <w:t>the</w:t>
      </w:r>
      <w:r w:rsidR="00E12AC9" w:rsidRPr="00E12AC9">
        <w:rPr>
          <w:rFonts w:ascii="Times New Roman" w:hAnsi="Times New Roman"/>
        </w:rPr>
        <w:t xml:space="preserve"> </w:t>
      </w:r>
      <w:hyperlink r:id="rId35">
        <w:r w:rsidR="00E12AC9" w:rsidRPr="00E12AC9">
          <w:rPr>
            <w:rFonts w:ascii="Times New Roman" w:eastAsia="Times New Roman" w:hAnsi="Times New Roman"/>
            <w:color w:val="1155CC"/>
            <w:u w:val="single"/>
          </w:rPr>
          <w:t xml:space="preserve">ABS </w:t>
        </w:r>
        <w:proofErr w:type="spellStart"/>
        <w:r w:rsidR="00E12AC9" w:rsidRPr="00E12AC9">
          <w:rPr>
            <w:rFonts w:ascii="Times New Roman" w:eastAsia="Times New Roman" w:hAnsi="Times New Roman"/>
            <w:color w:val="1155CC"/>
            <w:u w:val="single"/>
          </w:rPr>
          <w:t>HowTo</w:t>
        </w:r>
        <w:proofErr w:type="spellEnd"/>
      </w:hyperlink>
      <w:r w:rsidR="00E12AC9">
        <w:rPr>
          <w:rFonts w:ascii="Times New Roman" w:eastAsia="Times New Roman" w:hAnsi="Times New Roman"/>
          <w:color w:val="1155CC"/>
          <w:u w:val="single"/>
        </w:rPr>
        <w:t>,</w:t>
      </w:r>
      <w:r w:rsidR="00E12AC9" w:rsidRPr="00E12AC9">
        <w:rPr>
          <w:rFonts w:ascii="Times New Roman" w:eastAsia="Times New Roman" w:hAnsi="Times New Roman"/>
        </w:rPr>
        <w:t xml:space="preserve"> and</w:t>
      </w:r>
      <w:r w:rsidR="00E12AC9">
        <w:rPr>
          <w:rFonts w:ascii="Times New Roman" w:eastAsia="Times New Roman" w:hAnsi="Times New Roman"/>
        </w:rPr>
        <w:t xml:space="preserve"> the </w:t>
      </w:r>
      <w:hyperlink r:id="rId36">
        <w:r w:rsidR="00E12AC9">
          <w:rPr>
            <w:rFonts w:ascii="Times New Roman" w:eastAsia="Times New Roman" w:hAnsi="Times New Roman"/>
            <w:color w:val="1155CC"/>
            <w:u w:val="single"/>
          </w:rPr>
          <w:t>MTA</w:t>
        </w:r>
      </w:hyperlink>
      <w:r w:rsidR="00E12AC9">
        <w:rPr>
          <w:rFonts w:ascii="Times New Roman" w:eastAsia="Times New Roman" w:hAnsi="Times New Roman"/>
          <w:color w:val="1155CC"/>
          <w:u w:val="single"/>
        </w:rPr>
        <w:t>,</w:t>
      </w:r>
      <w:r>
        <w:rPr>
          <w:rFonts w:ascii="Times New Roman" w:eastAsia="Times New Roman" w:hAnsi="Times New Roman"/>
        </w:rPr>
        <w:t xml:space="preserve"> as well as a digital copy of all original images from the sample event and from the processed plates. Please mark the samples as described in Sec. 5.1 and place them in a long-term storage freezer at -20 °C or colder in your institute. Similarly, HCMR will be archiving the extracted DNA for future use and cross-validation. </w:t>
      </w:r>
    </w:p>
    <w:p w14:paraId="00000131" w14:textId="77777777" w:rsidR="00131353" w:rsidRDefault="00000000">
      <w:pPr>
        <w:pStyle w:val="Heading1"/>
        <w:jc w:val="both"/>
        <w:rPr>
          <w:rFonts w:ascii="Times New Roman" w:eastAsia="Times New Roman" w:hAnsi="Times New Roman" w:cs="Times New Roman"/>
        </w:rPr>
      </w:pPr>
      <w:bookmarkStart w:id="118" w:name="_Toc111187490"/>
      <w:r>
        <w:rPr>
          <w:rFonts w:ascii="Times New Roman" w:eastAsia="Times New Roman" w:hAnsi="Times New Roman" w:cs="Times New Roman"/>
        </w:rPr>
        <w:t>7. Data management</w:t>
      </w:r>
      <w:bookmarkEnd w:id="118"/>
    </w:p>
    <w:p w14:paraId="00000132" w14:textId="77777777" w:rsidR="00131353" w:rsidRDefault="00131353">
      <w:pPr>
        <w:shd w:val="clear" w:color="auto" w:fill="FFFFFF"/>
        <w:jc w:val="both"/>
        <w:rPr>
          <w:rFonts w:ascii="Times New Roman" w:eastAsia="Times New Roman" w:hAnsi="Times New Roman"/>
          <w:b/>
          <w:color w:val="000000"/>
        </w:rPr>
      </w:pPr>
    </w:p>
    <w:p w14:paraId="0FC24D90" w14:textId="32EE89E0" w:rsidR="00D036F7" w:rsidRDefault="00000000">
      <w:pPr>
        <w:shd w:val="clear" w:color="auto" w:fill="FFFFFF"/>
        <w:jc w:val="both"/>
        <w:rPr>
          <w:rFonts w:ascii="Times New Roman" w:eastAsia="Times New Roman" w:hAnsi="Times New Roman"/>
          <w:color w:val="000000"/>
        </w:rPr>
      </w:pPr>
      <w:r>
        <w:rPr>
          <w:rFonts w:ascii="Times New Roman" w:eastAsia="Times New Roman" w:hAnsi="Times New Roman"/>
        </w:rPr>
        <w:t xml:space="preserve">The data management is described in </w:t>
      </w:r>
      <w:r>
        <w:rPr>
          <w:rFonts w:ascii="Times New Roman" w:eastAsia="Times New Roman" w:hAnsi="Times New Roman"/>
          <w:color w:val="000000"/>
        </w:rPr>
        <w:t>the ARMS-MBON</w:t>
      </w:r>
      <w:r w:rsidR="00D036F7">
        <w:rPr>
          <w:rFonts w:ascii="Times New Roman" w:eastAsia="Times New Roman" w:hAnsi="Times New Roman"/>
          <w:color w:val="000000"/>
        </w:rPr>
        <w:t xml:space="preserve"> Data Management Plan (DMP) which can be found on the</w:t>
      </w:r>
      <w:r w:rsidR="00F805DC">
        <w:rPr>
          <w:rFonts w:ascii="Times New Roman" w:eastAsia="Times New Roman" w:hAnsi="Times New Roman"/>
          <w:color w:val="000000"/>
        </w:rPr>
        <w:t xml:space="preserve"> ARMS-MBON</w:t>
      </w:r>
      <w:r w:rsidR="00D036F7">
        <w:rPr>
          <w:rFonts w:ascii="Times New Roman" w:eastAsia="Times New Roman" w:hAnsi="Times New Roman"/>
          <w:color w:val="000000"/>
        </w:rPr>
        <w:t xml:space="preserve"> </w:t>
      </w:r>
      <w:r>
        <w:fldChar w:fldCharType="begin"/>
      </w:r>
      <w:ins w:id="119" w:author="Katrina Exter" w:date="2023-06-05T09:35:00Z">
        <w:r w:rsidR="008769FE">
          <w:instrText>HYPERLINK "https://github.com/arms-mbon/documentation/tree/main/DataManagementPlan"</w:instrText>
        </w:r>
      </w:ins>
      <w:del w:id="120" w:author="Katrina Exter" w:date="2023-06-05T09:35:00Z">
        <w:r w:rsidDel="008769FE">
          <w:delInstrText>HYPERLINK "https://github.com/arms-mbon/Documentation/tree/main/DataManagementPlan"</w:delInstrText>
        </w:r>
      </w:del>
      <w:ins w:id="121" w:author="Katrina Exter" w:date="2023-06-05T09:35:00Z"/>
      <w:r>
        <w:fldChar w:fldCharType="separate"/>
      </w:r>
      <w:r w:rsidR="00D036F7" w:rsidRPr="00D036F7">
        <w:rPr>
          <w:rStyle w:val="Hyperlink"/>
          <w:rFonts w:ascii="Times New Roman" w:eastAsia="Times New Roman" w:hAnsi="Times New Roman"/>
        </w:rPr>
        <w:t>GitHub pages</w:t>
      </w:r>
      <w:r>
        <w:rPr>
          <w:rStyle w:val="Hyperlink"/>
          <w:rFonts w:ascii="Times New Roman" w:eastAsia="Times New Roman" w:hAnsi="Times New Roman"/>
        </w:rPr>
        <w:fldChar w:fldCharType="end"/>
      </w:r>
      <w:r w:rsidR="00D036F7">
        <w:rPr>
          <w:rFonts w:ascii="Times New Roman" w:eastAsia="Times New Roman" w:hAnsi="Times New Roman"/>
          <w:color w:val="000000"/>
        </w:rPr>
        <w:t>.</w:t>
      </w:r>
    </w:p>
    <w:p w14:paraId="12D59965" w14:textId="77777777" w:rsidR="00D036F7" w:rsidRDefault="00D036F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 </w:t>
      </w:r>
    </w:p>
    <w:p w14:paraId="327D0A1E" w14:textId="749E65FC" w:rsidR="00505106" w:rsidRDefault="00505106">
      <w:pPr>
        <w:shd w:val="clear" w:color="auto" w:fill="FFFFFF"/>
        <w:jc w:val="both"/>
        <w:rPr>
          <w:rFonts w:ascii="Times New Roman" w:eastAsia="Times New Roman" w:hAnsi="Times New Roman"/>
          <w:color w:val="000000"/>
        </w:rPr>
      </w:pPr>
      <w:r>
        <w:rPr>
          <w:rFonts w:ascii="Times New Roman" w:eastAsia="Times New Roman" w:hAnsi="Times New Roman"/>
          <w:color w:val="000000"/>
        </w:rPr>
        <w:t>All</w:t>
      </w:r>
      <w:r w:rsidR="00D036F7">
        <w:rPr>
          <w:rFonts w:ascii="Times New Roman" w:eastAsia="Times New Roman" w:hAnsi="Times New Roman"/>
          <w:color w:val="000000"/>
        </w:rPr>
        <w:t xml:space="preserve"> </w:t>
      </w:r>
      <w:r>
        <w:rPr>
          <w:rFonts w:ascii="Times New Roman" w:eastAsia="Times New Roman" w:hAnsi="Times New Roman"/>
          <w:color w:val="000000"/>
        </w:rPr>
        <w:t>t</w:t>
      </w:r>
      <w:r w:rsidR="00D036F7">
        <w:rPr>
          <w:rFonts w:ascii="Times New Roman" w:eastAsia="Times New Roman" w:hAnsi="Times New Roman"/>
          <w:color w:val="000000"/>
        </w:rPr>
        <w:t xml:space="preserve">he data (metadata and any data files) from the ARMS events is managed </w:t>
      </w:r>
      <w:r w:rsidR="00F805DC">
        <w:rPr>
          <w:rFonts w:ascii="Times New Roman" w:eastAsia="Times New Roman" w:hAnsi="Times New Roman"/>
          <w:color w:val="000000"/>
        </w:rPr>
        <w:t xml:space="preserve">by each observatory partner </w:t>
      </w:r>
      <w:r w:rsidR="00D036F7">
        <w:rPr>
          <w:rFonts w:ascii="Times New Roman" w:eastAsia="Times New Roman" w:hAnsi="Times New Roman"/>
          <w:color w:val="000000"/>
        </w:rPr>
        <w:t>on PlutoF, a data management platform for which you will need to obtain an account. Use of PlutoF for ARMS-MBON is described in</w:t>
      </w:r>
      <w:r w:rsidR="00976D27">
        <w:rPr>
          <w:rFonts w:ascii="Times New Roman" w:eastAsia="Times New Roman" w:hAnsi="Times New Roman"/>
          <w:color w:val="000000"/>
        </w:rPr>
        <w:t xml:space="preserve"> this</w:t>
      </w:r>
      <w:r w:rsidR="00D036F7">
        <w:rPr>
          <w:rFonts w:ascii="Times New Roman" w:eastAsia="Times New Roman" w:hAnsi="Times New Roman"/>
          <w:color w:val="000000"/>
        </w:rPr>
        <w:t xml:space="preserve"> </w:t>
      </w:r>
      <w:r w:rsidR="00000000">
        <w:fldChar w:fldCharType="begin"/>
      </w:r>
      <w:ins w:id="122" w:author="Katrina Exter" w:date="2023-06-05T09:35:00Z">
        <w:r w:rsidR="008769FE">
          <w:instrText>HYPERLINK "https://github.com/arms-mbon/documentation/tree/main/PlutoF"</w:instrText>
        </w:r>
      </w:ins>
      <w:del w:id="123" w:author="Katrina Exter" w:date="2023-06-05T09:35:00Z">
        <w:r w:rsidR="00000000" w:rsidDel="008769FE">
          <w:delInstrText>HYPERLINK "https://github.com/arms-mbon/Documentation/tree/main/PlutoF"</w:delInstrText>
        </w:r>
      </w:del>
      <w:ins w:id="124" w:author="Katrina Exter" w:date="2023-06-05T09:35:00Z"/>
      <w:r w:rsidR="00000000">
        <w:fldChar w:fldCharType="separate"/>
      </w:r>
      <w:r w:rsidR="00D036F7" w:rsidRPr="00505106">
        <w:rPr>
          <w:rStyle w:val="Hyperlink"/>
          <w:rFonts w:ascii="Times New Roman" w:eastAsia="Times New Roman" w:hAnsi="Times New Roman"/>
        </w:rPr>
        <w:t>GitHub</w:t>
      </w:r>
      <w:r w:rsidR="00000000">
        <w:rPr>
          <w:rStyle w:val="Hyperlink"/>
          <w:rFonts w:ascii="Times New Roman" w:eastAsia="Times New Roman" w:hAnsi="Times New Roman"/>
        </w:rPr>
        <w:fldChar w:fldCharType="end"/>
      </w:r>
      <w:r w:rsidR="00976D27">
        <w:rPr>
          <w:rFonts w:ascii="Times New Roman" w:eastAsia="Times New Roman" w:hAnsi="Times New Roman"/>
          <w:color w:val="000000"/>
        </w:rPr>
        <w:t xml:space="preserve"> folder</w:t>
      </w:r>
      <w:r w:rsidR="00D036F7">
        <w:rPr>
          <w:rFonts w:ascii="Times New Roman" w:eastAsia="Times New Roman" w:hAnsi="Times New Roman"/>
          <w:color w:val="000000"/>
        </w:rPr>
        <w:t>.</w:t>
      </w:r>
      <w:r>
        <w:rPr>
          <w:rFonts w:ascii="Times New Roman" w:eastAsia="Times New Roman" w:hAnsi="Times New Roman"/>
          <w:color w:val="000000"/>
        </w:rPr>
        <w:t xml:space="preserve"> </w:t>
      </w:r>
      <w:r w:rsidR="00976D27">
        <w:rPr>
          <w:rFonts w:ascii="Times New Roman" w:eastAsia="Times New Roman" w:hAnsi="Times New Roman"/>
          <w:color w:val="000000"/>
        </w:rPr>
        <w:t>In PlutoF</w:t>
      </w:r>
      <w:r>
        <w:rPr>
          <w:rFonts w:ascii="Times New Roman" w:eastAsia="Times New Roman" w:hAnsi="Times New Roman"/>
          <w:color w:val="000000"/>
        </w:rPr>
        <w:t xml:space="preserve"> you will describe your observatories, ARMS units, events, material sample, and </w:t>
      </w:r>
      <w:r w:rsidR="00F805DC">
        <w:rPr>
          <w:rFonts w:ascii="Times New Roman" w:eastAsia="Times New Roman" w:hAnsi="Times New Roman"/>
          <w:color w:val="000000"/>
        </w:rPr>
        <w:t xml:space="preserve">you will upload </w:t>
      </w:r>
      <w:r>
        <w:rPr>
          <w:rFonts w:ascii="Times New Roman" w:eastAsia="Times New Roman" w:hAnsi="Times New Roman"/>
          <w:color w:val="000000"/>
        </w:rPr>
        <w:t xml:space="preserve">any data such as images and manual observations. </w:t>
      </w:r>
    </w:p>
    <w:p w14:paraId="6CB925FA" w14:textId="77777777" w:rsidR="00505106" w:rsidRDefault="00505106">
      <w:pPr>
        <w:shd w:val="clear" w:color="auto" w:fill="FFFFFF"/>
        <w:jc w:val="both"/>
        <w:rPr>
          <w:rFonts w:ascii="Times New Roman" w:eastAsia="Times New Roman" w:hAnsi="Times New Roman"/>
          <w:color w:val="000000"/>
        </w:rPr>
      </w:pPr>
    </w:p>
    <w:p w14:paraId="7635D198" w14:textId="77777777" w:rsidR="00505106" w:rsidRDefault="00505106">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From PlutoF (and including any additional information the observatories send via email or with the samples), information is propagated to an ARMS </w:t>
      </w:r>
      <w:proofErr w:type="spellStart"/>
      <w:r>
        <w:rPr>
          <w:rFonts w:ascii="Times New Roman" w:eastAsia="Times New Roman" w:hAnsi="Times New Roman"/>
          <w:color w:val="000000"/>
        </w:rPr>
        <w:t>googlesheet</w:t>
      </w:r>
      <w:proofErr w:type="spellEnd"/>
      <w:r>
        <w:rPr>
          <w:rFonts w:ascii="Times New Roman" w:eastAsia="Times New Roman" w:hAnsi="Times New Roman"/>
          <w:color w:val="000000"/>
        </w:rPr>
        <w:t xml:space="preserve">, which is on the ARMS google account but can also be viewed directly </w:t>
      </w:r>
      <w:hyperlink r:id="rId37" w:history="1">
        <w:r w:rsidRPr="00505106">
          <w:rPr>
            <w:rStyle w:val="Hyperlink"/>
            <w:rFonts w:ascii="Times New Roman" w:eastAsia="Times New Roman" w:hAnsi="Times New Roman"/>
          </w:rPr>
          <w:t>here</w:t>
        </w:r>
      </w:hyperlink>
      <w:r>
        <w:rPr>
          <w:rFonts w:ascii="Times New Roman" w:eastAsia="Times New Roman" w:hAnsi="Times New Roman"/>
          <w:color w:val="000000"/>
        </w:rPr>
        <w:t xml:space="preserve">. ENA accession numbers are also added here, once the sequences have been uploaded to ENA. </w:t>
      </w:r>
    </w:p>
    <w:p w14:paraId="4250F841" w14:textId="77777777" w:rsidR="00505106" w:rsidRDefault="00505106">
      <w:pPr>
        <w:shd w:val="clear" w:color="auto" w:fill="FFFFFF"/>
        <w:jc w:val="both"/>
        <w:rPr>
          <w:rFonts w:ascii="Times New Roman" w:eastAsia="Times New Roman" w:hAnsi="Times New Roman"/>
          <w:color w:val="000000"/>
        </w:rPr>
      </w:pPr>
    </w:p>
    <w:p w14:paraId="580E2ED0" w14:textId="60B730E9" w:rsidR="00976D27" w:rsidRDefault="00505106" w:rsidP="00976D2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From PlutoF and from the </w:t>
      </w:r>
      <w:proofErr w:type="spellStart"/>
      <w:r>
        <w:rPr>
          <w:rFonts w:ascii="Times New Roman" w:eastAsia="Times New Roman" w:hAnsi="Times New Roman"/>
          <w:color w:val="000000"/>
        </w:rPr>
        <w:t>googlesheets</w:t>
      </w:r>
      <w:proofErr w:type="spellEnd"/>
      <w:r>
        <w:rPr>
          <w:rFonts w:ascii="Times New Roman" w:eastAsia="Times New Roman" w:hAnsi="Times New Roman"/>
          <w:color w:val="000000"/>
        </w:rPr>
        <w:t>, periodic updates to the entire ARMS dataset (being all metadata and data that exist in these sources) is made in the ARMS-MBON GitHub site</w:t>
      </w:r>
      <w:del w:id="125" w:author="Katrina Exter" w:date="2023-06-05T09:35:00Z">
        <w:r w:rsidR="00F805DC" w:rsidDel="008769FE">
          <w:rPr>
            <w:rFonts w:ascii="Times New Roman" w:eastAsia="Times New Roman" w:hAnsi="Times New Roman"/>
            <w:color w:val="000000"/>
          </w:rPr>
          <w:delText xml:space="preserve">: </w:delText>
        </w:r>
        <w:r w:rsidR="00000000" w:rsidDel="008769FE">
          <w:fldChar w:fldCharType="begin"/>
        </w:r>
        <w:r w:rsidR="00000000" w:rsidDel="008769FE">
          <w:delInstrText>HYPERLINK "https://github.com/arms-mbon"</w:delInstrText>
        </w:r>
        <w:r w:rsidR="00000000" w:rsidDel="008769FE">
          <w:fldChar w:fldCharType="separate"/>
        </w:r>
        <w:r w:rsidR="00F805DC" w:rsidRPr="00123C8F" w:rsidDel="008769FE">
          <w:rPr>
            <w:rStyle w:val="Hyperlink"/>
            <w:rFonts w:ascii="Times New Roman" w:eastAsia="Times New Roman" w:hAnsi="Times New Roman"/>
          </w:rPr>
          <w:delText>https://github.com/arms-mbon</w:delText>
        </w:r>
        <w:r w:rsidR="00000000" w:rsidDel="008769FE">
          <w:rPr>
            <w:rStyle w:val="Hyperlink"/>
            <w:rFonts w:ascii="Times New Roman" w:eastAsia="Times New Roman" w:hAnsi="Times New Roman"/>
          </w:rPr>
          <w:fldChar w:fldCharType="end"/>
        </w:r>
        <w:r w:rsidR="00F805DC" w:rsidDel="008769FE">
          <w:rPr>
            <w:rFonts w:ascii="Times New Roman" w:eastAsia="Times New Roman" w:hAnsi="Times New Roman"/>
            <w:color w:val="000000"/>
          </w:rPr>
          <w:delText xml:space="preserve"> or</w:delText>
        </w:r>
      </w:del>
      <w:r w:rsidR="00F805DC">
        <w:rPr>
          <w:rFonts w:ascii="Times New Roman" w:eastAsia="Times New Roman" w:hAnsi="Times New Roman"/>
          <w:color w:val="000000"/>
        </w:rPr>
        <w:t xml:space="preserve"> </w:t>
      </w:r>
      <w:hyperlink r:id="rId38" w:history="1">
        <w:r w:rsidR="00F805DC" w:rsidRPr="00123C8F">
          <w:rPr>
            <w:rStyle w:val="Hyperlink"/>
            <w:rFonts w:ascii="Times New Roman" w:eastAsia="Times New Roman" w:hAnsi="Times New Roman"/>
          </w:rPr>
          <w:t>https</w:t>
        </w:r>
        <w:r w:rsidR="00F805DC" w:rsidRPr="00123C8F">
          <w:rPr>
            <w:rStyle w:val="Hyperlink"/>
            <w:rFonts w:ascii="Times New Roman" w:eastAsia="Times New Roman" w:hAnsi="Times New Roman"/>
          </w:rPr>
          <w:t>://data.arms-mbon.org/</w:t>
        </w:r>
      </w:hyperlink>
      <w:del w:id="126" w:author="Katrina Exter" w:date="2023-06-05T09:35:00Z">
        <w:r w:rsidR="00F805DC" w:rsidDel="008769FE">
          <w:rPr>
            <w:rFonts w:ascii="Times New Roman" w:eastAsia="Times New Roman" w:hAnsi="Times New Roman"/>
            <w:color w:val="000000"/>
          </w:rPr>
          <w:delText xml:space="preserve"> </w:delText>
        </w:r>
        <w:r w:rsidR="00F805DC" w:rsidRPr="00F805DC" w:rsidDel="008769FE">
          <w:rPr>
            <w:rFonts w:ascii="Times New Roman" w:eastAsia="Times New Roman" w:hAnsi="Times New Roman"/>
            <w:color w:val="FF0000"/>
          </w:rPr>
          <w:delText>NEED THAT SITE</w:delText>
        </w:r>
      </w:del>
      <w:r>
        <w:rPr>
          <w:rFonts w:ascii="Times New Roman" w:eastAsia="Times New Roman" w:hAnsi="Times New Roman"/>
          <w:color w:val="000000"/>
        </w:rPr>
        <w:t xml:space="preserve">.  </w:t>
      </w:r>
      <w:r w:rsidR="00976D27">
        <w:rPr>
          <w:rFonts w:ascii="Times New Roman" w:eastAsia="Times New Roman" w:hAnsi="Times New Roman"/>
          <w:color w:val="000000"/>
        </w:rPr>
        <w:t xml:space="preserve">Note that whether the data are destined for ARMS-MBON or EMO BON, they can be found in </w:t>
      </w:r>
      <w:r w:rsidR="00E12AC9">
        <w:rPr>
          <w:rFonts w:ascii="Times New Roman" w:eastAsia="Times New Roman" w:hAnsi="Times New Roman"/>
          <w:color w:val="000000"/>
        </w:rPr>
        <w:t xml:space="preserve">both the ARMS-MBON </w:t>
      </w:r>
      <w:r w:rsidR="00976D27">
        <w:rPr>
          <w:rFonts w:ascii="Times New Roman" w:eastAsia="Times New Roman" w:hAnsi="Times New Roman"/>
          <w:color w:val="000000"/>
        </w:rPr>
        <w:t xml:space="preserve">and the </w:t>
      </w:r>
      <w:r w:rsidR="00E12AC9">
        <w:rPr>
          <w:rFonts w:ascii="Times New Roman" w:eastAsia="Times New Roman" w:hAnsi="Times New Roman"/>
          <w:color w:val="000000"/>
        </w:rPr>
        <w:t xml:space="preserve">(to be created) </w:t>
      </w:r>
      <w:r w:rsidR="00976D27">
        <w:rPr>
          <w:rFonts w:ascii="Times New Roman" w:eastAsia="Times New Roman" w:hAnsi="Times New Roman"/>
          <w:color w:val="000000"/>
        </w:rPr>
        <w:t xml:space="preserve">EMO-BON GitHub site. </w:t>
      </w:r>
    </w:p>
    <w:p w14:paraId="4376BB18" w14:textId="3326D8B3" w:rsidR="00F97A93" w:rsidRPr="00F805DC" w:rsidRDefault="00F97A93">
      <w:pPr>
        <w:shd w:val="clear" w:color="auto" w:fill="FFFFFF"/>
        <w:jc w:val="both"/>
        <w:rPr>
          <w:rFonts w:ascii="Times New Roman" w:eastAsia="Times New Roman" w:hAnsi="Times New Roman"/>
          <w:color w:val="000000"/>
        </w:rPr>
      </w:pPr>
    </w:p>
    <w:p w14:paraId="00000134" w14:textId="77777777" w:rsidR="00131353" w:rsidRDefault="00000000">
      <w:pPr>
        <w:pStyle w:val="Heading1"/>
        <w:jc w:val="both"/>
        <w:rPr>
          <w:rFonts w:ascii="Times New Roman" w:eastAsia="Times New Roman" w:hAnsi="Times New Roman" w:cs="Times New Roman"/>
        </w:rPr>
      </w:pPr>
      <w:bookmarkStart w:id="127" w:name="_Toc111187491"/>
      <w:r>
        <w:rPr>
          <w:rFonts w:ascii="Times New Roman" w:eastAsia="Times New Roman" w:hAnsi="Times New Roman" w:cs="Times New Roman"/>
        </w:rPr>
        <w:t>8. Contacts</w:t>
      </w:r>
      <w:bookmarkEnd w:id="127"/>
    </w:p>
    <w:p w14:paraId="00000135" w14:textId="77777777" w:rsidR="00131353" w:rsidRDefault="00131353">
      <w:pPr>
        <w:shd w:val="clear" w:color="auto" w:fill="FFFFFF"/>
        <w:jc w:val="both"/>
        <w:rPr>
          <w:rFonts w:ascii="Times New Roman" w:eastAsia="Times New Roman" w:hAnsi="Times New Roman"/>
          <w:b/>
        </w:rPr>
      </w:pPr>
    </w:p>
    <w:p w14:paraId="217E13B6" w14:textId="03C9AECC" w:rsidR="00A00782" w:rsidRPr="00A00782"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Matthias Obst, ARMS-MBON coordinator: </w:t>
      </w:r>
      <w:hyperlink r:id="rId39">
        <w:r>
          <w:rPr>
            <w:rFonts w:ascii="Times New Roman" w:eastAsia="Times New Roman" w:hAnsi="Times New Roman"/>
            <w:color w:val="1155CC"/>
            <w:u w:val="single"/>
          </w:rPr>
          <w:t>matthias.obst@marine.gu.se</w:t>
        </w:r>
      </w:hyperlink>
    </w:p>
    <w:p w14:paraId="5365B487" w14:textId="6FCD63C6" w:rsidR="00A00782" w:rsidRPr="00A00782" w:rsidRDefault="00A00782">
      <w:pPr>
        <w:shd w:val="clear" w:color="auto" w:fill="FFFFFF"/>
        <w:jc w:val="both"/>
        <w:rPr>
          <w:rFonts w:ascii="Times New Roman" w:eastAsia="Times New Roman" w:hAnsi="Times New Roman"/>
          <w:color w:val="FF0000"/>
        </w:rPr>
      </w:pPr>
      <w:proofErr w:type="spellStart"/>
      <w:r w:rsidRPr="00A00782">
        <w:rPr>
          <w:rFonts w:ascii="Times New Roman" w:eastAsia="Times New Roman" w:hAnsi="Times New Roman"/>
          <w:color w:val="000000"/>
        </w:rPr>
        <w:t>Melanthia</w:t>
      </w:r>
      <w:proofErr w:type="spellEnd"/>
      <w:r w:rsidRPr="00A00782">
        <w:rPr>
          <w:rFonts w:ascii="Times New Roman" w:eastAsia="Times New Roman" w:hAnsi="Times New Roman"/>
          <w:color w:val="000000"/>
        </w:rPr>
        <w:t xml:space="preserve"> </w:t>
      </w:r>
      <w:proofErr w:type="spellStart"/>
      <w:r w:rsidRPr="00A00782">
        <w:rPr>
          <w:rFonts w:ascii="Times New Roman" w:eastAsia="Times New Roman" w:hAnsi="Times New Roman"/>
          <w:color w:val="000000"/>
        </w:rPr>
        <w:t>Stavroulaki</w:t>
      </w:r>
      <w:proofErr w:type="spellEnd"/>
      <w:r>
        <w:rPr>
          <w:rFonts w:ascii="Times New Roman" w:eastAsia="Times New Roman" w:hAnsi="Times New Roman"/>
          <w:color w:val="000000"/>
        </w:rPr>
        <w:t xml:space="preserve"> sample shipping and sequencing</w:t>
      </w:r>
      <w:r w:rsidRPr="00A00782">
        <w:rPr>
          <w:rFonts w:ascii="Times New Roman" w:eastAsia="Times New Roman" w:hAnsi="Times New Roman"/>
          <w:color w:val="000000"/>
        </w:rPr>
        <w:t xml:space="preserve">: </w:t>
      </w:r>
      <w:hyperlink r:id="rId40" w:history="1">
        <w:r w:rsidRPr="00E12AC9">
          <w:rPr>
            <w:rStyle w:val="Hyperlink"/>
            <w:rFonts w:ascii="Times New Roman" w:eastAsia="Times New Roman" w:hAnsi="Times New Roman"/>
          </w:rPr>
          <w:t>mstavroulaki@hcmr.gr</w:t>
        </w:r>
      </w:hyperlink>
    </w:p>
    <w:p w14:paraId="00000137" w14:textId="1D592081" w:rsidR="00131353" w:rsidRPr="00C94146" w:rsidRDefault="00000000">
      <w:pPr>
        <w:shd w:val="clear" w:color="auto" w:fill="FFFFFF"/>
        <w:jc w:val="both"/>
        <w:rPr>
          <w:rFonts w:ascii="Times New Roman" w:eastAsia="Times New Roman" w:hAnsi="Times New Roman"/>
          <w:lang w:val="sv-SE"/>
        </w:rPr>
      </w:pPr>
      <w:r w:rsidRPr="00C94146">
        <w:rPr>
          <w:rFonts w:ascii="Times New Roman" w:eastAsia="Times New Roman" w:hAnsi="Times New Roman"/>
          <w:lang w:val="sv-SE"/>
        </w:rPr>
        <w:t xml:space="preserve">Christina Pavloudi, </w:t>
      </w:r>
      <w:r w:rsidR="00A00782" w:rsidRPr="00C94146">
        <w:rPr>
          <w:rFonts w:ascii="Times New Roman" w:eastAsia="Times New Roman" w:hAnsi="Times New Roman"/>
          <w:lang w:val="sv-SE"/>
        </w:rPr>
        <w:t xml:space="preserve">ENA submission: </w:t>
      </w:r>
      <w:hyperlink r:id="rId41" w:history="1">
        <w:r w:rsidR="00A00782" w:rsidRPr="00C94146">
          <w:rPr>
            <w:rStyle w:val="Hyperlink"/>
            <w:rFonts w:ascii="Times New Roman" w:eastAsia="Times New Roman" w:hAnsi="Times New Roman"/>
            <w:lang w:val="sv-SE"/>
          </w:rPr>
          <w:t>cpavloud@hcmr.gr</w:t>
        </w:r>
      </w:hyperlink>
      <w:r w:rsidR="00A00782" w:rsidRPr="00C94146">
        <w:rPr>
          <w:rFonts w:ascii="Times New Roman" w:eastAsia="Times New Roman" w:hAnsi="Times New Roman"/>
          <w:lang w:val="sv-SE"/>
        </w:rPr>
        <w:t xml:space="preserve"> </w:t>
      </w:r>
    </w:p>
    <w:p w14:paraId="0F3DF15C" w14:textId="5A7E4FC0" w:rsidR="00EE56E8" w:rsidRPr="00C94146" w:rsidRDefault="00000000">
      <w:pPr>
        <w:shd w:val="clear" w:color="auto" w:fill="FFFFFF"/>
        <w:jc w:val="both"/>
        <w:rPr>
          <w:rFonts w:ascii="Times New Roman" w:eastAsia="Times New Roman" w:hAnsi="Times New Roman"/>
          <w:color w:val="1155CC"/>
          <w:u w:val="single"/>
          <w:lang w:val="sv-SE"/>
        </w:rPr>
      </w:pPr>
      <w:r w:rsidRPr="00C94146">
        <w:rPr>
          <w:rFonts w:ascii="Times New Roman" w:eastAsia="Times New Roman" w:hAnsi="Times New Roman"/>
          <w:lang w:val="sv-SE"/>
        </w:rPr>
        <w:t xml:space="preserve">Katrina Exter, Data management: </w:t>
      </w:r>
      <w:hyperlink r:id="rId42">
        <w:r w:rsidRPr="00C94146">
          <w:rPr>
            <w:rFonts w:ascii="Times New Roman" w:eastAsia="Times New Roman" w:hAnsi="Times New Roman"/>
            <w:color w:val="1155CC"/>
            <w:u w:val="single"/>
            <w:lang w:val="sv-SE"/>
          </w:rPr>
          <w:t>katrina.exter@vliz.be</w:t>
        </w:r>
      </w:hyperlink>
    </w:p>
    <w:p w14:paraId="48878235" w14:textId="03FEA14A" w:rsidR="00EE56E8" w:rsidRDefault="00EE56E8" w:rsidP="00EE56E8">
      <w:pPr>
        <w:pStyle w:val="Heading1"/>
        <w:jc w:val="both"/>
        <w:rPr>
          <w:rFonts w:ascii="Times New Roman" w:eastAsia="Times New Roman" w:hAnsi="Times New Roman" w:cs="Times New Roman"/>
        </w:rPr>
      </w:pPr>
      <w:bookmarkStart w:id="128" w:name="_Toc111187492"/>
      <w:r>
        <w:rPr>
          <w:rFonts w:ascii="Times New Roman" w:eastAsia="Times New Roman" w:hAnsi="Times New Roman" w:cs="Times New Roman"/>
        </w:rPr>
        <w:t>9. Links</w:t>
      </w:r>
      <w:bookmarkEnd w:id="128"/>
    </w:p>
    <w:p w14:paraId="119B19DA" w14:textId="77777777" w:rsidR="00EE56E8" w:rsidRDefault="00EE56E8" w:rsidP="00EE56E8">
      <w:pPr>
        <w:shd w:val="clear" w:color="auto" w:fill="FFFFFF"/>
        <w:jc w:val="both"/>
        <w:rPr>
          <w:rFonts w:ascii="Times New Roman" w:eastAsia="Times New Roman" w:hAnsi="Times New Roman"/>
          <w:b/>
          <w:color w:val="000000"/>
        </w:rPr>
      </w:pPr>
    </w:p>
    <w:p w14:paraId="34A29755" w14:textId="3E44A29F" w:rsidR="00131A2F" w:rsidRPr="002B420C" w:rsidRDefault="00131A2F" w:rsidP="00EE56E8">
      <w:pPr>
        <w:shd w:val="clear" w:color="auto" w:fill="FFFFFF"/>
        <w:jc w:val="both"/>
        <w:rPr>
          <w:rFonts w:ascii="Times New Roman" w:eastAsia="Times New Roman" w:hAnsi="Times New Roman"/>
        </w:rPr>
      </w:pPr>
      <w:r w:rsidRPr="002B420C">
        <w:rPr>
          <w:rFonts w:ascii="Times New Roman" w:eastAsia="Times New Roman" w:hAnsi="Times New Roman"/>
        </w:rPr>
        <w:t>The following documentation can be found on the ARMS-MBON</w:t>
      </w:r>
      <w:r w:rsidR="00C26973" w:rsidRPr="002B420C">
        <w:rPr>
          <w:rFonts w:ascii="Times New Roman" w:eastAsia="Times New Roman" w:hAnsi="Times New Roman"/>
        </w:rPr>
        <w:t xml:space="preserve"> </w:t>
      </w:r>
      <w:r w:rsidR="00000000">
        <w:fldChar w:fldCharType="begin"/>
      </w:r>
      <w:ins w:id="129" w:author="Katrina Exter" w:date="2023-06-05T09:36:00Z">
        <w:r w:rsidR="008769FE">
          <w:instrText>HYPERLINK "https://github.com/arms-mbon/documentation/tree/main/PlutoF"</w:instrText>
        </w:r>
      </w:ins>
      <w:del w:id="130" w:author="Katrina Exter" w:date="2023-06-05T09:36:00Z">
        <w:r w:rsidR="00000000" w:rsidDel="008769FE">
          <w:delInstrText>HYPERLINK "https://github.com/arms-mbon/Documentation"</w:delInstrText>
        </w:r>
      </w:del>
      <w:ins w:id="131" w:author="Katrina Exter" w:date="2023-06-05T09:36:00Z"/>
      <w:r w:rsidR="00000000">
        <w:fldChar w:fldCharType="separate"/>
      </w:r>
      <w:r w:rsidR="00C26973" w:rsidRPr="002B420C">
        <w:rPr>
          <w:rStyle w:val="Hyperlink"/>
          <w:rFonts w:ascii="Times New Roman" w:eastAsia="Times New Roman" w:hAnsi="Times New Roman"/>
        </w:rPr>
        <w:t>GitHub documentation repository</w:t>
      </w:r>
      <w:r w:rsidR="00000000">
        <w:rPr>
          <w:rStyle w:val="Hyperlink"/>
          <w:rFonts w:ascii="Times New Roman" w:eastAsia="Times New Roman" w:hAnsi="Times New Roman"/>
        </w:rPr>
        <w:fldChar w:fldCharType="end"/>
      </w:r>
      <w:r w:rsidR="00C26973" w:rsidRPr="002B420C">
        <w:rPr>
          <w:rFonts w:ascii="Times New Roman" w:eastAsia="Times New Roman" w:hAnsi="Times New Roman"/>
        </w:rPr>
        <w:t xml:space="preserve"> </w:t>
      </w:r>
    </w:p>
    <w:p w14:paraId="6A3B785A" w14:textId="6B7C6D68"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Data Management Plan</w:t>
      </w:r>
    </w:p>
    <w:p w14:paraId="1F7E1476" w14:textId="3E296EB6"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PlutoF user guide</w:t>
      </w:r>
    </w:p>
    <w:p w14:paraId="56891D26" w14:textId="0ABDE9DE"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Standard Operating Procedures taken from the Global ARMS Smithsonian site</w:t>
      </w:r>
    </w:p>
    <w:p w14:paraId="32C19C74" w14:textId="03FD9EEB"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Our Molecular SOPs</w:t>
      </w:r>
    </w:p>
    <w:p w14:paraId="33C645FC" w14:textId="5B103E7C"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Access and Benefit Sharing guides</w:t>
      </w:r>
    </w:p>
    <w:p w14:paraId="13DDF09F" w14:textId="56EB0A81" w:rsidR="00131A2F"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This Handbook</w:t>
      </w:r>
    </w:p>
    <w:p w14:paraId="11FECAC9" w14:textId="5FFCFE07" w:rsidR="00557EB1" w:rsidRPr="002B420C" w:rsidRDefault="00557EB1" w:rsidP="00557EB1">
      <w:pPr>
        <w:shd w:val="clear" w:color="auto" w:fill="FFFFFF"/>
        <w:jc w:val="both"/>
        <w:rPr>
          <w:rFonts w:ascii="Times New Roman" w:eastAsia="Times New Roman" w:hAnsi="Times New Roman"/>
        </w:rPr>
      </w:pPr>
    </w:p>
    <w:p w14:paraId="07AA29FD" w14:textId="14BEC53F" w:rsidR="00557EB1" w:rsidRPr="002B420C" w:rsidRDefault="00557EB1" w:rsidP="00557EB1">
      <w:pPr>
        <w:shd w:val="clear" w:color="auto" w:fill="FFFFFF"/>
        <w:jc w:val="both"/>
        <w:rPr>
          <w:rFonts w:ascii="Times New Roman" w:eastAsia="Times New Roman" w:hAnsi="Times New Roman"/>
        </w:rPr>
      </w:pPr>
      <w:r w:rsidRPr="002B420C">
        <w:rPr>
          <w:rFonts w:ascii="Times New Roman" w:eastAsia="Times New Roman" w:hAnsi="Times New Roman"/>
        </w:rPr>
        <w:lastRenderedPageBreak/>
        <w:t xml:space="preserve">The following templates can be found on the ARMS-MBON </w:t>
      </w:r>
      <w:r w:rsidR="00000000">
        <w:fldChar w:fldCharType="begin"/>
      </w:r>
      <w:ins w:id="132" w:author="Katrina Exter" w:date="2023-06-05T09:36:00Z">
        <w:r w:rsidR="008769FE">
          <w:instrText>HYPERLINK "https://github.com/arms-mbon/documentation/tree/main/Templates"</w:instrText>
        </w:r>
      </w:ins>
      <w:del w:id="133" w:author="Katrina Exter" w:date="2023-06-05T09:36:00Z">
        <w:r w:rsidR="00000000" w:rsidDel="008769FE">
          <w:delInstrText>HYPERLINK "https://github.com/arms-mbon/Templates"</w:delInstrText>
        </w:r>
      </w:del>
      <w:ins w:id="134" w:author="Katrina Exter" w:date="2023-06-05T09:36:00Z"/>
      <w:r w:rsidR="00000000">
        <w:fldChar w:fldCharType="separate"/>
      </w:r>
      <w:r w:rsidRPr="002B420C">
        <w:rPr>
          <w:rStyle w:val="Hyperlink"/>
          <w:rFonts w:ascii="Times New Roman" w:eastAsia="Times New Roman" w:hAnsi="Times New Roman"/>
        </w:rPr>
        <w:t>GitHub template repository</w:t>
      </w:r>
      <w:r w:rsidR="00000000">
        <w:rPr>
          <w:rStyle w:val="Hyperlink"/>
          <w:rFonts w:ascii="Times New Roman" w:eastAsia="Times New Roman" w:hAnsi="Times New Roman"/>
        </w:rPr>
        <w:fldChar w:fldCharType="end"/>
      </w:r>
    </w:p>
    <w:p w14:paraId="67C3EAF5" w14:textId="00A148F5"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Describing your photographs</w:t>
      </w:r>
    </w:p>
    <w:p w14:paraId="46788777" w14:textId="5AD73868"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Creating manual observation spreadsheets</w:t>
      </w:r>
    </w:p>
    <w:p w14:paraId="0D9BDCE7" w14:textId="14F458B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How to create your various IDs</w:t>
      </w:r>
    </w:p>
    <w:p w14:paraId="7CFB689F" w14:textId="3C084AE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Sample labels</w:t>
      </w:r>
    </w:p>
    <w:p w14:paraId="252D9D8A" w14:textId="4CB78079"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Material transfer agreement template</w:t>
      </w:r>
    </w:p>
    <w:p w14:paraId="36C88F47" w14:textId="21341A6F"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Plate label template</w:t>
      </w:r>
    </w:p>
    <w:p w14:paraId="0CE93A33" w14:textId="77777777" w:rsidR="00557EB1" w:rsidRPr="002B420C" w:rsidRDefault="00557EB1" w:rsidP="00557EB1">
      <w:pPr>
        <w:shd w:val="clear" w:color="auto" w:fill="FFFFFF"/>
        <w:jc w:val="both"/>
        <w:rPr>
          <w:rFonts w:ascii="Times New Roman" w:eastAsia="Times New Roman" w:hAnsi="Times New Roman"/>
        </w:rPr>
      </w:pPr>
    </w:p>
    <w:p w14:paraId="1CEAC504" w14:textId="1A86630D" w:rsidR="00347B95" w:rsidRPr="002B420C" w:rsidRDefault="00347B95" w:rsidP="00EE56E8">
      <w:pPr>
        <w:shd w:val="clear" w:color="auto" w:fill="FFFFFF"/>
        <w:jc w:val="both"/>
        <w:rPr>
          <w:rFonts w:ascii="Times New Roman" w:eastAsia="Times New Roman" w:hAnsi="Times New Roman"/>
        </w:rPr>
      </w:pPr>
      <w:r w:rsidRPr="002B420C">
        <w:rPr>
          <w:rFonts w:ascii="Times New Roman" w:eastAsia="Times New Roman" w:hAnsi="Times New Roman"/>
        </w:rPr>
        <w:t>Additional links</w:t>
      </w:r>
    </w:p>
    <w:p w14:paraId="54CEB7B7" w14:textId="5CA345D7" w:rsidR="003B3309" w:rsidRPr="002B420C" w:rsidRDefault="003B3309" w:rsidP="00EE56E8">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space on the data management platform PlutoF: </w:t>
      </w:r>
      <w:hyperlink r:id="rId43" w:anchor="/study/view/81139" w:history="1">
        <w:r w:rsidRPr="002B420C">
          <w:rPr>
            <w:rStyle w:val="Hyperlink"/>
            <w:rFonts w:ascii="Times New Roman" w:eastAsia="Times New Roman" w:hAnsi="Times New Roman"/>
            <w:sz w:val="22"/>
            <w:szCs w:val="22"/>
          </w:rPr>
          <w:t>https://plutof.ut.ee/#/study/view/81139</w:t>
        </w:r>
      </w:hyperlink>
    </w:p>
    <w:p w14:paraId="13EE0BF4" w14:textId="4E0375B2" w:rsidR="003B3309" w:rsidRPr="002B420C" w:rsidRDefault="003B3309" w:rsidP="00EE56E8">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overview google spreadsheet: </w:t>
      </w:r>
      <w:hyperlink r:id="rId44" w:history="1">
        <w:r w:rsidRPr="002B420C">
          <w:rPr>
            <w:rStyle w:val="Hyperlink"/>
            <w:rFonts w:ascii="Times New Roman" w:eastAsia="Times New Roman" w:hAnsi="Times New Roman"/>
            <w:sz w:val="22"/>
            <w:szCs w:val="22"/>
          </w:rPr>
          <w:t>https://docs.google.com/spreadsheets/d/1j3yuY5lmoPMo91w6e3kkJ6pmp1X6FVGUtLealuKJ3wE</w:t>
        </w:r>
      </w:hyperlink>
    </w:p>
    <w:p w14:paraId="22FA5CAF" w14:textId="08012A2A" w:rsidR="00EE56E8" w:rsidRPr="002B420C" w:rsidRDefault="003B3309" w:rsidP="00347B95">
      <w:pPr>
        <w:pStyle w:val="ListParagraph"/>
        <w:numPr>
          <w:ilvl w:val="0"/>
          <w:numId w:val="11"/>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The ARMS-MBON page on the ASSEMBLE Plus website: </w:t>
      </w:r>
      <w:hyperlink r:id="rId45" w:history="1">
        <w:r w:rsidRPr="002B420C">
          <w:rPr>
            <w:rStyle w:val="Hyperlink"/>
            <w:rFonts w:ascii="Times New Roman" w:eastAsia="Times New Roman" w:hAnsi="Times New Roman"/>
            <w:sz w:val="22"/>
            <w:szCs w:val="22"/>
          </w:rPr>
          <w:t>https://www.assembleplus.eu/research/ARMS-MBON</w:t>
        </w:r>
      </w:hyperlink>
    </w:p>
    <w:p w14:paraId="31116071" w14:textId="5765D86A" w:rsidR="003B3309" w:rsidRPr="002B420C" w:rsidRDefault="003B3309" w:rsidP="00EE56E8">
      <w:pPr>
        <w:shd w:val="clear" w:color="auto" w:fill="FFFFFF"/>
        <w:jc w:val="both"/>
        <w:rPr>
          <w:rFonts w:ascii="Times New Roman" w:eastAsia="Times New Roman" w:hAnsi="Times New Roman"/>
        </w:rPr>
      </w:pPr>
    </w:p>
    <w:p w14:paraId="792C3A30" w14:textId="0449D2E2" w:rsidR="005D50ED" w:rsidRPr="002B420C" w:rsidRDefault="005D50ED" w:rsidP="00EE56E8">
      <w:pPr>
        <w:shd w:val="clear" w:color="auto" w:fill="FFFFFF"/>
        <w:jc w:val="both"/>
        <w:rPr>
          <w:rFonts w:ascii="Times New Roman" w:eastAsia="Times New Roman" w:hAnsi="Times New Roman"/>
        </w:rPr>
      </w:pPr>
      <w:r w:rsidRPr="002B420C">
        <w:rPr>
          <w:rFonts w:ascii="Times New Roman" w:eastAsia="Times New Roman" w:hAnsi="Times New Roman"/>
        </w:rPr>
        <w:t xml:space="preserve">EMO BON website: </w:t>
      </w:r>
      <w:hyperlink r:id="rId46" w:history="1">
        <w:r w:rsidRPr="002B420C">
          <w:rPr>
            <w:rStyle w:val="Hyperlink"/>
            <w:rFonts w:ascii="Times New Roman" w:eastAsia="Times New Roman" w:hAnsi="Times New Roman"/>
          </w:rPr>
          <w:t>https://www.embrc.eu/emo-bon</w:t>
        </w:r>
      </w:hyperlink>
      <w:r w:rsidRPr="002B420C">
        <w:rPr>
          <w:rFonts w:ascii="Times New Roman" w:eastAsia="Times New Roman" w:hAnsi="Times New Roman"/>
        </w:rPr>
        <w:t xml:space="preserve"> </w:t>
      </w:r>
    </w:p>
    <w:p w14:paraId="71FFA6A9" w14:textId="4849918E" w:rsidR="00D036F7" w:rsidRDefault="00D036F7" w:rsidP="00D036F7">
      <w:pPr>
        <w:pStyle w:val="Heading1"/>
        <w:jc w:val="both"/>
        <w:rPr>
          <w:rFonts w:ascii="Times New Roman" w:eastAsia="Times New Roman" w:hAnsi="Times New Roman" w:cs="Times New Roman"/>
        </w:rPr>
      </w:pPr>
      <w:bookmarkStart w:id="135" w:name="_Toc111187493"/>
      <w:r>
        <w:rPr>
          <w:rFonts w:ascii="Times New Roman" w:eastAsia="Times New Roman" w:hAnsi="Times New Roman" w:cs="Times New Roman"/>
        </w:rPr>
        <w:t>9. Checklist</w:t>
      </w:r>
      <w:bookmarkEnd w:id="135"/>
    </w:p>
    <w:p w14:paraId="77A99262" w14:textId="77777777" w:rsidR="00D036F7" w:rsidRPr="002B420C" w:rsidRDefault="00D036F7" w:rsidP="00D036F7">
      <w:pPr>
        <w:shd w:val="clear" w:color="auto" w:fill="FFFFFF"/>
        <w:jc w:val="both"/>
        <w:rPr>
          <w:rFonts w:ascii="Times New Roman" w:eastAsia="Times New Roman" w:hAnsi="Times New Roman"/>
          <w:b/>
          <w:color w:val="000000"/>
        </w:rPr>
      </w:pPr>
    </w:p>
    <w:p w14:paraId="3F61B682" w14:textId="3AA9D281" w:rsidR="00D036F7" w:rsidRPr="002B420C" w:rsidRDefault="00976D27" w:rsidP="00D036F7">
      <w:pPr>
        <w:shd w:val="clear" w:color="auto" w:fill="FFFFFF"/>
        <w:jc w:val="both"/>
        <w:rPr>
          <w:rFonts w:ascii="Times New Roman" w:eastAsia="Times New Roman" w:hAnsi="Times New Roman"/>
        </w:rPr>
      </w:pPr>
      <w:r w:rsidRPr="002B420C">
        <w:rPr>
          <w:rFonts w:ascii="Times New Roman" w:eastAsia="Times New Roman" w:hAnsi="Times New Roman"/>
        </w:rPr>
        <w:t>Important things to remember when performing your ARMS-MBON activities</w:t>
      </w:r>
    </w:p>
    <w:p w14:paraId="1FFD7927" w14:textId="78739F9B"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your Observatory and ARMS unit site pages in PlutoF as soon as they are known</w:t>
      </w:r>
      <w:r w:rsidR="0079474A" w:rsidRPr="002B420C">
        <w:rPr>
          <w:rFonts w:ascii="Times New Roman" w:eastAsia="Times New Roman" w:hAnsi="Times New Roman"/>
          <w:sz w:val="22"/>
          <w:szCs w:val="22"/>
        </w:rPr>
        <w:t>. Use the correct IDs please. (Sec. 2.4)</w:t>
      </w:r>
      <w:r w:rsidR="00432470" w:rsidRPr="002B420C">
        <w:rPr>
          <w:rFonts w:ascii="Times New Roman" w:eastAsia="Times New Roman" w:hAnsi="Times New Roman"/>
          <w:sz w:val="22"/>
          <w:szCs w:val="22"/>
        </w:rPr>
        <w:t>.</w:t>
      </w:r>
    </w:p>
    <w:p w14:paraId="0C636D29" w14:textId="32B5C510"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sampling events for each ARMS unit you manage in PlutoF after you have dropped your unit…and then to update it when you have retrieved your unit</w:t>
      </w:r>
      <w:r w:rsidR="00432470" w:rsidRPr="002B420C">
        <w:rPr>
          <w:rFonts w:ascii="Times New Roman" w:eastAsia="Times New Roman" w:hAnsi="Times New Roman"/>
          <w:sz w:val="22"/>
          <w:szCs w:val="22"/>
        </w:rPr>
        <w:t>. Use the correct IDs please. (Sec. 2.4)</w:t>
      </w:r>
    </w:p>
    <w:p w14:paraId="69BBA15D" w14:textId="59B0119C"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material sample pages in PlutoF when you have shipped your samples</w:t>
      </w:r>
      <w:r w:rsidR="00432470" w:rsidRPr="002B420C">
        <w:rPr>
          <w:rFonts w:ascii="Times New Roman" w:eastAsia="Times New Roman" w:hAnsi="Times New Roman"/>
          <w:sz w:val="22"/>
          <w:szCs w:val="22"/>
        </w:rPr>
        <w:t>. Use the correct IDs please. (Sec. 2.4).</w:t>
      </w:r>
    </w:p>
    <w:p w14:paraId="0DCADC1B" w14:textId="57AA9502" w:rsidR="00976D27" w:rsidRPr="002B420C"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to create an image description spreadsheet and upload that to PlutoF along with your images, so that the plate number etc are documented for each image you provide</w:t>
      </w:r>
      <w:r w:rsidR="00432470" w:rsidRPr="002B420C">
        <w:rPr>
          <w:rFonts w:ascii="Times New Roman" w:eastAsia="Times New Roman" w:hAnsi="Times New Roman"/>
          <w:sz w:val="22"/>
          <w:szCs w:val="22"/>
        </w:rPr>
        <w:t>. Use the provided templates (Sec. 4.4, 4.5)</w:t>
      </w:r>
    </w:p>
    <w:p w14:paraId="3FC1BFA1" w14:textId="7132EBA3" w:rsidR="0079474A" w:rsidRPr="002B420C" w:rsidRDefault="0079474A" w:rsidP="0079474A">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Remember that the shipping address is now different if you are working within ARMS-MBON or within EMO-BON. The post-shipping stages are also different, but for you this simply means that you go to a different address to get information about how the sequencing and archiving of sequences in ENA is proceeding</w:t>
      </w:r>
      <w:r w:rsidR="00432470" w:rsidRPr="002B420C">
        <w:rPr>
          <w:rFonts w:ascii="Times New Roman" w:eastAsia="Times New Roman" w:hAnsi="Times New Roman"/>
          <w:sz w:val="22"/>
          <w:szCs w:val="22"/>
        </w:rPr>
        <w:t>. Sec. 5.</w:t>
      </w:r>
    </w:p>
    <w:p w14:paraId="563CB52F" w14:textId="77777777" w:rsidR="00D036F7" w:rsidRDefault="00D036F7">
      <w:pPr>
        <w:shd w:val="clear" w:color="auto" w:fill="FFFFFF"/>
        <w:jc w:val="both"/>
        <w:rPr>
          <w:rFonts w:ascii="Times New Roman" w:eastAsia="Times New Roman" w:hAnsi="Times New Roman"/>
        </w:rPr>
      </w:pPr>
    </w:p>
    <w:p w14:paraId="0000013A" w14:textId="77777777" w:rsidR="00131353" w:rsidRDefault="00131353">
      <w:pPr>
        <w:shd w:val="clear" w:color="auto" w:fill="FFFFFF"/>
        <w:jc w:val="both"/>
        <w:rPr>
          <w:rFonts w:ascii="Times New Roman" w:eastAsia="Times New Roman" w:hAnsi="Times New Roman"/>
          <w:color w:val="000000"/>
          <w:highlight w:val="yellow"/>
        </w:rPr>
      </w:pPr>
    </w:p>
    <w:p w14:paraId="0000013B" w14:textId="77777777" w:rsidR="00131353" w:rsidRDefault="00131353">
      <w:pPr>
        <w:shd w:val="clear" w:color="auto" w:fill="FFFFFF"/>
        <w:jc w:val="both"/>
        <w:rPr>
          <w:rFonts w:ascii="Times New Roman" w:eastAsia="Times New Roman" w:hAnsi="Times New Roman"/>
          <w:highlight w:val="yellow"/>
        </w:rPr>
      </w:pPr>
    </w:p>
    <w:sectPr w:rsidR="00131353">
      <w:footerReference w:type="even" r:id="rId47"/>
      <w:footerReference w:type="default" r:id="rId48"/>
      <w:pgSz w:w="11900" w:h="16840"/>
      <w:pgMar w:top="851" w:right="1418" w:bottom="851"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58C60" w14:textId="77777777" w:rsidR="00457DC9" w:rsidRDefault="00457DC9">
      <w:r>
        <w:separator/>
      </w:r>
    </w:p>
  </w:endnote>
  <w:endnote w:type="continuationSeparator" w:id="0">
    <w:p w14:paraId="3CE03034" w14:textId="77777777" w:rsidR="00457DC9" w:rsidRDefault="00457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C" w14:textId="77777777" w:rsidR="00131353" w:rsidRDefault="00131353">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000013D" w14:textId="77777777" w:rsidR="00131353"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40E421C6" w:rsidR="00131353"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EE56E8">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000013F" w14:textId="77777777" w:rsidR="00131353" w:rsidRDefault="00131353">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391A9" w14:textId="77777777" w:rsidR="00457DC9" w:rsidRDefault="00457DC9">
      <w:r>
        <w:separator/>
      </w:r>
    </w:p>
  </w:footnote>
  <w:footnote w:type="continuationSeparator" w:id="0">
    <w:p w14:paraId="11B51750" w14:textId="77777777" w:rsidR="00457DC9" w:rsidRDefault="00457D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97F"/>
    <w:multiLevelType w:val="hybridMultilevel"/>
    <w:tmpl w:val="4F96C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177EB"/>
    <w:multiLevelType w:val="hybridMultilevel"/>
    <w:tmpl w:val="8A765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1A722B"/>
    <w:multiLevelType w:val="multilevel"/>
    <w:tmpl w:val="565EA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EE855C2"/>
    <w:multiLevelType w:val="multilevel"/>
    <w:tmpl w:val="6DA604E8"/>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2CAD137E"/>
    <w:multiLevelType w:val="multilevel"/>
    <w:tmpl w:val="0BB0DA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845105"/>
    <w:multiLevelType w:val="hybridMultilevel"/>
    <w:tmpl w:val="F0DE1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7E77D7"/>
    <w:multiLevelType w:val="multilevel"/>
    <w:tmpl w:val="7C80C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1B9547E"/>
    <w:multiLevelType w:val="multilevel"/>
    <w:tmpl w:val="61241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E661BF9"/>
    <w:multiLevelType w:val="hybridMultilevel"/>
    <w:tmpl w:val="9FBC7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BF2CD9"/>
    <w:multiLevelType w:val="multilevel"/>
    <w:tmpl w:val="71D69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5971744"/>
    <w:multiLevelType w:val="hybridMultilevel"/>
    <w:tmpl w:val="8AD2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5EA64D6"/>
    <w:multiLevelType w:val="multilevel"/>
    <w:tmpl w:val="62A6D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A82806"/>
    <w:multiLevelType w:val="hybridMultilevel"/>
    <w:tmpl w:val="631EF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852F2A"/>
    <w:multiLevelType w:val="hybridMultilevel"/>
    <w:tmpl w:val="2DC8C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D4666E"/>
    <w:multiLevelType w:val="hybridMultilevel"/>
    <w:tmpl w:val="D39A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3418993">
    <w:abstractNumId w:val="6"/>
  </w:num>
  <w:num w:numId="2" w16cid:durableId="1881821517">
    <w:abstractNumId w:val="9"/>
  </w:num>
  <w:num w:numId="3" w16cid:durableId="68113222">
    <w:abstractNumId w:val="7"/>
  </w:num>
  <w:num w:numId="4" w16cid:durableId="661130114">
    <w:abstractNumId w:val="3"/>
  </w:num>
  <w:num w:numId="5" w16cid:durableId="1009328910">
    <w:abstractNumId w:val="2"/>
  </w:num>
  <w:num w:numId="6" w16cid:durableId="36929233">
    <w:abstractNumId w:val="11"/>
  </w:num>
  <w:num w:numId="7" w16cid:durableId="899512021">
    <w:abstractNumId w:val="4"/>
  </w:num>
  <w:num w:numId="8" w16cid:durableId="95296530">
    <w:abstractNumId w:val="0"/>
  </w:num>
  <w:num w:numId="9" w16cid:durableId="378361492">
    <w:abstractNumId w:val="8"/>
  </w:num>
  <w:num w:numId="10" w16cid:durableId="232157214">
    <w:abstractNumId w:val="14"/>
  </w:num>
  <w:num w:numId="11" w16cid:durableId="2015260936">
    <w:abstractNumId w:val="13"/>
  </w:num>
  <w:num w:numId="12" w16cid:durableId="1340279447">
    <w:abstractNumId w:val="10"/>
  </w:num>
  <w:num w:numId="13" w16cid:durableId="532886238">
    <w:abstractNumId w:val="5"/>
  </w:num>
  <w:num w:numId="14" w16cid:durableId="352340022">
    <w:abstractNumId w:val="1"/>
  </w:num>
  <w:num w:numId="15" w16cid:durableId="87912694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rina Exter">
    <w15:presenceInfo w15:providerId="AD" w15:userId="S::katrina.exter@vliz.be::1b77c971-2362-4616-8798-d718d85f2208"/>
  </w15:person>
  <w15:person w15:author="Matthias Obst">
    <w15:presenceInfo w15:providerId="AD" w15:userId="S::matthias.obst@marine.gu.se::dcbf7fe6-162e-4ae7-abde-896800e034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353"/>
    <w:rsid w:val="00005EE4"/>
    <w:rsid w:val="000433B3"/>
    <w:rsid w:val="00086E5E"/>
    <w:rsid w:val="000B337B"/>
    <w:rsid w:val="00131353"/>
    <w:rsid w:val="00131A2F"/>
    <w:rsid w:val="001B48B2"/>
    <w:rsid w:val="001D4C56"/>
    <w:rsid w:val="00212F1B"/>
    <w:rsid w:val="0021490E"/>
    <w:rsid w:val="002B420C"/>
    <w:rsid w:val="002E4859"/>
    <w:rsid w:val="00345BD2"/>
    <w:rsid w:val="00347B95"/>
    <w:rsid w:val="003B3309"/>
    <w:rsid w:val="004164E8"/>
    <w:rsid w:val="00432470"/>
    <w:rsid w:val="00457DC9"/>
    <w:rsid w:val="00505106"/>
    <w:rsid w:val="00557EB1"/>
    <w:rsid w:val="00581158"/>
    <w:rsid w:val="00593C62"/>
    <w:rsid w:val="005D50ED"/>
    <w:rsid w:val="005D7FDB"/>
    <w:rsid w:val="005F6C28"/>
    <w:rsid w:val="00611E0E"/>
    <w:rsid w:val="00696805"/>
    <w:rsid w:val="006B02F8"/>
    <w:rsid w:val="006C6499"/>
    <w:rsid w:val="006F3D85"/>
    <w:rsid w:val="00724C9E"/>
    <w:rsid w:val="0079474A"/>
    <w:rsid w:val="008769FE"/>
    <w:rsid w:val="008F0EEF"/>
    <w:rsid w:val="00976D27"/>
    <w:rsid w:val="00A00782"/>
    <w:rsid w:val="00AD0D3D"/>
    <w:rsid w:val="00AD59B1"/>
    <w:rsid w:val="00AD6824"/>
    <w:rsid w:val="00AE19FD"/>
    <w:rsid w:val="00B3069A"/>
    <w:rsid w:val="00B5467D"/>
    <w:rsid w:val="00B579A3"/>
    <w:rsid w:val="00B627DA"/>
    <w:rsid w:val="00B82307"/>
    <w:rsid w:val="00BA57C0"/>
    <w:rsid w:val="00C26973"/>
    <w:rsid w:val="00C46879"/>
    <w:rsid w:val="00C94146"/>
    <w:rsid w:val="00D036F7"/>
    <w:rsid w:val="00DB24B1"/>
    <w:rsid w:val="00DC0963"/>
    <w:rsid w:val="00E12AC9"/>
    <w:rsid w:val="00E41727"/>
    <w:rsid w:val="00E77B0F"/>
    <w:rsid w:val="00EE56E8"/>
    <w:rsid w:val="00F240D6"/>
    <w:rsid w:val="00F300F9"/>
    <w:rsid w:val="00F805DC"/>
    <w:rsid w:val="00F97A93"/>
    <w:rsid w:val="00FA6F83"/>
    <w:rsid w:val="00FB40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CC929"/>
  <w15:docId w15:val="{0E8358E1-4D1C-467D-81AE-2003F7C4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semiHidden/>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semiHidden/>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semiHidden/>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41297A"/>
    <w:pPr>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semiHidden/>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j3yuY5lmoPMo91w6e3kkJ6pmp1X6FVGUtLealuKJ3wE/edit?usp=sharing" TargetMode="External"/><Relationship Id="rId18" Type="http://schemas.openxmlformats.org/officeDocument/2006/relationships/hyperlink" Target="https://www.oceanarms.org/" TargetMode="External"/><Relationship Id="rId26" Type="http://schemas.openxmlformats.org/officeDocument/2006/relationships/hyperlink" Target="https://github.com/arms-mbon/Templates" TargetMode="External"/><Relationship Id="rId39" Type="http://schemas.openxmlformats.org/officeDocument/2006/relationships/hyperlink" Target="mailto:matthias.obs@marine.gu.se" TargetMode="External"/><Relationship Id="rId21" Type="http://schemas.openxmlformats.org/officeDocument/2006/relationships/image" Target="media/image6.png"/><Relationship Id="rId34" Type="http://schemas.openxmlformats.org/officeDocument/2006/relationships/hyperlink" Target="https://doi.org/10.1093/gigascience/giaa022" TargetMode="External"/><Relationship Id="rId42" Type="http://schemas.openxmlformats.org/officeDocument/2006/relationships/hyperlink" Target="mailto:katrina.exter@vliz.be" TargetMode="External"/><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ceanarms.org/" TargetMode="External"/><Relationship Id="rId29" Type="http://schemas.openxmlformats.org/officeDocument/2006/relationships/hyperlink" Target="mailto:matthias.obst@marine.gu.se" TargetMode="External"/><Relationship Id="rId11" Type="http://schemas.openxmlformats.org/officeDocument/2006/relationships/hyperlink" Target="https://www.oceanarms.org/" TargetMode="External"/><Relationship Id="rId24" Type="http://schemas.openxmlformats.org/officeDocument/2006/relationships/hyperlink" Target="https://plutof.ut.ee/" TargetMode="External"/><Relationship Id="rId32" Type="http://schemas.openxmlformats.org/officeDocument/2006/relationships/hyperlink" Target="https://github.com/arms-mbon/Documentation/tree/main/AccessBenefitSharing" TargetMode="External"/><Relationship Id="rId37" Type="http://schemas.openxmlformats.org/officeDocument/2006/relationships/hyperlink" Target="https://docs.google.com/spreadsheets/d/1j3yuY5lmoPMo91w6e3kkJ6pmp1X6FVGUtLealuKJ3wE" TargetMode="External"/><Relationship Id="rId40" Type="http://schemas.openxmlformats.org/officeDocument/2006/relationships/hyperlink" Target="mailto:mstavroulaki@hcmr.gr" TargetMode="External"/><Relationship Id="rId45" Type="http://schemas.openxmlformats.org/officeDocument/2006/relationships/hyperlink" Target="https://www.assembleplus.eu/research/ARMS-MBON"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oceanarms.org/" TargetMode="External"/><Relationship Id="rId28" Type="http://schemas.openxmlformats.org/officeDocument/2006/relationships/hyperlink" Target="mailto:mstavroulaki@hcmr.gr" TargetMode="External"/><Relationship Id="rId36" Type="http://schemas.openxmlformats.org/officeDocument/2006/relationships/hyperlink" Target="https://github.com/arms-mbon/Templates" TargetMode="External"/><Relationship Id="rId49" Type="http://schemas.openxmlformats.org/officeDocument/2006/relationships/fontTable" Target="fontTable.xml"/><Relationship Id="rId10" Type="http://schemas.openxmlformats.org/officeDocument/2006/relationships/hyperlink" Target="http://www.arms-mbon.eu" TargetMode="External"/><Relationship Id="rId19" Type="http://schemas.openxmlformats.org/officeDocument/2006/relationships/hyperlink" Target="https://www.oceanarms.org/" TargetMode="External"/><Relationship Id="rId31" Type="http://schemas.openxmlformats.org/officeDocument/2006/relationships/hyperlink" Target="https://github.com/arms-mbon/Templates" TargetMode="External"/><Relationship Id="rId44" Type="http://schemas.openxmlformats.org/officeDocument/2006/relationships/hyperlink" Target="https://docs.google.com/spreadsheets/d/1j3yuY5lmoPMo91w6e3kkJ6pmp1X6FVGUtLealuKJ3w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mailto:cpavloud@hcmr.gr" TargetMode="External"/><Relationship Id="rId30" Type="http://schemas.openxmlformats.org/officeDocument/2006/relationships/image" Target="media/image9.jpg"/><Relationship Id="rId35" Type="http://schemas.openxmlformats.org/officeDocument/2006/relationships/hyperlink" Target="https://github.com/arms-mbon/Documentation/tree/main/AccessBenefitSharing" TargetMode="External"/><Relationship Id="rId43" Type="http://schemas.openxmlformats.org/officeDocument/2006/relationships/hyperlink" Target="https://plutof.ut.ee/"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ocs.google.com/spreadsheets/d/1j3yuY5lmoPMo91w6e3kkJ6pmp1X6FVGUtLealuKJ3wE/edit?usp=sharing"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hyperlink" Target="https://docs.google.com/spreadsheets/d/1j3yuY5lmoPMo91w6e3kkJ6pmp1X6FVGUtLealuKJ3wE" TargetMode="External"/><Relationship Id="rId38" Type="http://schemas.openxmlformats.org/officeDocument/2006/relationships/hyperlink" Target="https://data.arms-mbon.org/" TargetMode="External"/><Relationship Id="rId46" Type="http://schemas.openxmlformats.org/officeDocument/2006/relationships/hyperlink" Target="https://www.embrc.eu/emo-bon" TargetMode="External"/><Relationship Id="rId20" Type="http://schemas.openxmlformats.org/officeDocument/2006/relationships/hyperlink" Target="https://cdnsciencepub.com/doi/10.1139/z91-013" TargetMode="External"/><Relationship Id="rId41" Type="http://schemas.openxmlformats.org/officeDocument/2006/relationships/hyperlink" Target="mailto:cpavloud@hcmr.gr"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5352</Words>
  <Characters>30508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Obst</dc:creator>
  <cp:lastModifiedBy>Katrina Exter</cp:lastModifiedBy>
  <cp:revision>2</cp:revision>
  <cp:lastPrinted>2022-08-02T13:27:00Z</cp:lastPrinted>
  <dcterms:created xsi:type="dcterms:W3CDTF">2023-06-05T07:39:00Z</dcterms:created>
  <dcterms:modified xsi:type="dcterms:W3CDTF">2023-06-05T07:39:00Z</dcterms:modified>
</cp:coreProperties>
</file>